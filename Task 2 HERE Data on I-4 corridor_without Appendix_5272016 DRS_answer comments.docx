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18D77F" w14:textId="77777777" w:rsidR="0019795C" w:rsidRPr="005B598F" w:rsidRDefault="0019795C" w:rsidP="0019795C">
      <w:pPr>
        <w:pStyle w:val="Cover1"/>
        <w:spacing w:before="200" w:after="200"/>
      </w:pPr>
      <w:r w:rsidRPr="005B598F">
        <w:t xml:space="preserve">Continuing Services Contract for Modeling Support and Limited Access Analysis, Contract No. </w:t>
      </w:r>
      <w:r w:rsidR="005C314F" w:rsidRPr="005B598F">
        <w:t>C9-A66</w:t>
      </w:r>
    </w:p>
    <w:p w14:paraId="6110292F" w14:textId="77777777" w:rsidR="005C314F" w:rsidRPr="0019795C" w:rsidRDefault="005C314F" w:rsidP="0019795C">
      <w:pPr>
        <w:pStyle w:val="Cover1"/>
        <w:spacing w:before="200" w:after="200"/>
        <w:rPr>
          <w:b/>
        </w:rPr>
      </w:pPr>
    </w:p>
    <w:p w14:paraId="4408C844" w14:textId="77777777" w:rsidR="0019795C" w:rsidRPr="005B598F" w:rsidRDefault="0019795C" w:rsidP="005C314F">
      <w:pPr>
        <w:pStyle w:val="Cover1"/>
        <w:spacing w:before="100" w:after="100"/>
      </w:pPr>
      <w:r w:rsidRPr="005B598F">
        <w:t xml:space="preserve">TECHNICAL MEMORANDUM - </w:t>
      </w:r>
      <w:r w:rsidRPr="005B598F">
        <w:rPr>
          <w:color w:val="FF0000"/>
        </w:rPr>
        <w:t>DRAFT</w:t>
      </w:r>
    </w:p>
    <w:p w14:paraId="1FF7AA87" w14:textId="77777777" w:rsidR="005C314F" w:rsidRDefault="005C314F" w:rsidP="005C314F">
      <w:pPr>
        <w:pStyle w:val="Cover1"/>
        <w:spacing w:before="100" w:after="100"/>
        <w:rPr>
          <w:b/>
        </w:rPr>
      </w:pPr>
      <w:r w:rsidRPr="005C314F">
        <w:rPr>
          <w:b/>
        </w:rPr>
        <w:t>Interstate Access Plan: Phase II Improvement Plan</w:t>
      </w:r>
      <w:r>
        <w:rPr>
          <w:b/>
        </w:rPr>
        <w:t xml:space="preserve">  </w:t>
      </w:r>
    </w:p>
    <w:p w14:paraId="7B55BE01" w14:textId="77777777" w:rsidR="0019795C" w:rsidRDefault="005C314F" w:rsidP="005C314F">
      <w:pPr>
        <w:pStyle w:val="Cover1"/>
        <w:spacing w:before="100" w:after="100"/>
        <w:rPr>
          <w:b/>
        </w:rPr>
      </w:pPr>
      <w:r>
        <w:rPr>
          <w:b/>
        </w:rPr>
        <w:t xml:space="preserve">Task 2: </w:t>
      </w:r>
      <w:r w:rsidRPr="005C314F">
        <w:rPr>
          <w:b/>
        </w:rPr>
        <w:t xml:space="preserve">Process and </w:t>
      </w:r>
      <w:r>
        <w:rPr>
          <w:b/>
        </w:rPr>
        <w:t>A</w:t>
      </w:r>
      <w:r w:rsidRPr="005C314F">
        <w:rPr>
          <w:b/>
        </w:rPr>
        <w:t xml:space="preserve">nalyze HERE </w:t>
      </w:r>
      <w:r>
        <w:rPr>
          <w:b/>
        </w:rPr>
        <w:t>D</w:t>
      </w:r>
      <w:r w:rsidRPr="005C314F">
        <w:rPr>
          <w:b/>
        </w:rPr>
        <w:t>ata</w:t>
      </w:r>
    </w:p>
    <w:p w14:paraId="236718B6" w14:textId="77777777" w:rsidR="005C314F" w:rsidRPr="005C314F" w:rsidRDefault="005C314F" w:rsidP="005C314F">
      <w:pPr>
        <w:pStyle w:val="Cover1"/>
        <w:spacing w:before="100" w:after="100"/>
        <w:rPr>
          <w:b/>
        </w:rPr>
      </w:pPr>
    </w:p>
    <w:p w14:paraId="452BCAC5" w14:textId="77777777" w:rsidR="0019795C" w:rsidRPr="005B598F" w:rsidRDefault="0019795C" w:rsidP="005C314F">
      <w:pPr>
        <w:pStyle w:val="Cover1"/>
        <w:spacing w:before="200" w:after="200"/>
        <w:ind w:firstLine="432"/>
      </w:pPr>
      <w:r w:rsidRPr="005B598F">
        <w:t>Prepared for:</w:t>
      </w:r>
    </w:p>
    <w:p w14:paraId="3C0EBA70" w14:textId="77777777" w:rsidR="0019795C" w:rsidRDefault="0019795C" w:rsidP="0019795C">
      <w:pPr>
        <w:pStyle w:val="Cover1"/>
      </w:pPr>
      <w:r>
        <w:rPr>
          <w:noProof/>
          <w:szCs w:val="24"/>
          <w:lang w:eastAsia="zh-CN"/>
        </w:rPr>
        <mc:AlternateContent>
          <mc:Choice Requires="wps">
            <w:drawing>
              <wp:anchor distT="0" distB="0" distL="114300" distR="114300" simplePos="0" relativeHeight="251659264" behindDoc="0" locked="0" layoutInCell="1" allowOverlap="1" wp14:anchorId="2A8CB862" wp14:editId="738A5021">
                <wp:simplePos x="0" y="0"/>
                <wp:positionH relativeFrom="column">
                  <wp:posOffset>656823</wp:posOffset>
                </wp:positionH>
                <wp:positionV relativeFrom="paragraph">
                  <wp:posOffset>1874287</wp:posOffset>
                </wp:positionV>
                <wp:extent cx="4943877" cy="1114023"/>
                <wp:effectExtent l="0" t="0" r="9525" b="0"/>
                <wp:wrapNone/>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877" cy="11140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A9C10" w14:textId="77777777" w:rsidR="00B05FDC" w:rsidRPr="00DE3BB1" w:rsidRDefault="00B05FDC" w:rsidP="005C314F">
                            <w:pPr>
                              <w:pStyle w:val="Cover1"/>
                              <w:spacing w:before="100" w:after="100"/>
                            </w:pPr>
                            <w:r w:rsidRPr="00DE3BB1">
                              <w:t>Florida Department of Transportation – District 5</w:t>
                            </w:r>
                          </w:p>
                          <w:p w14:paraId="7981DC96" w14:textId="77777777" w:rsidR="00B05FDC" w:rsidRPr="00DE3BB1" w:rsidRDefault="00B05FDC" w:rsidP="005C314F">
                            <w:pPr>
                              <w:pStyle w:val="Cover1"/>
                              <w:spacing w:before="100" w:after="100"/>
                            </w:pPr>
                            <w:r>
                              <w:t>719 S. Woodland Boulevard</w:t>
                            </w:r>
                          </w:p>
                          <w:p w14:paraId="05F87157" w14:textId="77777777" w:rsidR="00B05FDC" w:rsidRPr="00DE3BB1" w:rsidRDefault="00B05FDC" w:rsidP="005C314F">
                            <w:pPr>
                              <w:pStyle w:val="Cover1"/>
                              <w:spacing w:before="100" w:after="100"/>
                            </w:pPr>
                            <w:proofErr w:type="spellStart"/>
                            <w:r>
                              <w:t>DeLand</w:t>
                            </w:r>
                            <w:proofErr w:type="spellEnd"/>
                            <w:r w:rsidRPr="00DE3BB1">
                              <w:t xml:space="preserve">, Florida </w:t>
                            </w:r>
                            <w:r>
                              <w:t>32129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51.7pt;margin-top:147.6pt;width:389.3pt;height:8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" stroked="f">
                <v:textbox>
                  <w:txbxContent>
                    <w:p w14:paraId="0E3A9C10" w14:textId="77777777" w:rsidR="00B05FDC" w:rsidRPr="00DE3BB1" w:rsidRDefault="00B05FDC" w:rsidP="005C314F">
                      <w:pPr>
                        <w:pStyle w:val="Cover1"/>
                        <w:spacing w:before="100" w:after="100"/>
                      </w:pPr>
                      <w:r w:rsidRPr="00DE3BB1">
                        <w:t>Florida Department of Transportation – District 5</w:t>
                      </w:r>
                    </w:p>
                    <w:p w14:paraId="7981DC96" w14:textId="77777777" w:rsidR="00B05FDC" w:rsidRPr="00DE3BB1" w:rsidRDefault="00B05FDC" w:rsidP="005C314F">
                      <w:pPr>
                        <w:pStyle w:val="Cover1"/>
                        <w:spacing w:before="100" w:after="100"/>
                      </w:pPr>
                      <w:r>
                        <w:t>719 S. Woodland Boulevard</w:t>
                      </w:r>
                    </w:p>
                    <w:p w14:paraId="05F87157" w14:textId="77777777" w:rsidR="00B05FDC" w:rsidRPr="00DE3BB1" w:rsidRDefault="00B05FDC" w:rsidP="005C314F">
                      <w:pPr>
                        <w:pStyle w:val="Cover1"/>
                        <w:spacing w:before="100" w:after="100"/>
                      </w:pPr>
                      <w:proofErr w:type="spellStart"/>
                      <w:r>
                        <w:t>DeLand</w:t>
                      </w:r>
                      <w:proofErr w:type="spellEnd"/>
                      <w:r w:rsidRPr="00DE3BB1">
                        <w:t xml:space="preserve">, Florida </w:t>
                      </w:r>
                      <w:r>
                        <w:t>32129</w:t>
                      </w:r>
                    </w:p>
                  </w:txbxContent>
                </v:textbox>
              </v:shape>
            </w:pict>
          </mc:Fallback>
        </mc:AlternateContent>
      </w:r>
      <w:r w:rsidR="005C314F">
        <w:t xml:space="preserve">    </w:t>
      </w:r>
      <w:r>
        <w:rPr>
          <w:noProof/>
          <w:lang w:eastAsia="zh-CN"/>
        </w:rPr>
        <w:drawing>
          <wp:inline distT="0" distB="0" distL="0" distR="0" wp14:anchorId="1C30FB99" wp14:editId="1E30EEEE">
            <wp:extent cx="2636875" cy="1318349"/>
            <wp:effectExtent l="0" t="0" r="0" b="0"/>
            <wp:docPr id="7" name="Picture 7" descr="http://www.dot.state.fl.us/publicinformationoffice/logo/FDOT_CentennialLog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ot.state.fl.us/publicinformationoffice/logo/FDOT_CentennialLogo_colo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875" cy="1318349"/>
                    </a:xfrm>
                    <a:prstGeom prst="rect">
                      <a:avLst/>
                    </a:prstGeom>
                    <a:noFill/>
                    <a:ln>
                      <a:noFill/>
                    </a:ln>
                  </pic:spPr>
                </pic:pic>
              </a:graphicData>
            </a:graphic>
          </wp:inline>
        </w:drawing>
      </w:r>
    </w:p>
    <w:p w14:paraId="1C13307C" w14:textId="77777777" w:rsidR="005C314F" w:rsidRDefault="005C314F" w:rsidP="005C314F">
      <w:pPr>
        <w:spacing w:before="120"/>
        <w:ind w:firstLine="720"/>
        <w:rPr>
          <w:rFonts w:cs="Arial"/>
          <w:b/>
          <w:i/>
          <w:szCs w:val="24"/>
        </w:rPr>
      </w:pPr>
    </w:p>
    <w:p w14:paraId="2737B7B3" w14:textId="77777777" w:rsidR="005C314F" w:rsidRPr="00FC12FF" w:rsidRDefault="00FC12FF" w:rsidP="00FC12FF">
      <w:pPr>
        <w:spacing w:before="120"/>
        <w:ind w:firstLine="720"/>
        <w:rPr>
          <w:rFonts w:ascii="Calibri" w:hAnsi="Calibri" w:cs="Arial"/>
          <w:bCs/>
          <w:color w:val="333333"/>
          <w:kern w:val="32"/>
          <w:sz w:val="32"/>
          <w:szCs w:val="32"/>
        </w:rPr>
      </w:pPr>
      <w:r>
        <w:rPr>
          <w:rFonts w:cs="Arial"/>
          <w:b/>
          <w:i/>
          <w:noProof/>
          <w:szCs w:val="24"/>
          <w:lang w:eastAsia="zh-CN"/>
        </w:rPr>
        <mc:AlternateContent>
          <mc:Choice Requires="wps">
            <w:drawing>
              <wp:anchor distT="0" distB="0" distL="114300" distR="114300" simplePos="0" relativeHeight="251661312" behindDoc="0" locked="0" layoutInCell="1" allowOverlap="1" wp14:anchorId="564AEBD6" wp14:editId="1346669C">
                <wp:simplePos x="0" y="0"/>
                <wp:positionH relativeFrom="column">
                  <wp:posOffset>654050</wp:posOffset>
                </wp:positionH>
                <wp:positionV relativeFrom="paragraph">
                  <wp:posOffset>325120</wp:posOffset>
                </wp:positionV>
                <wp:extent cx="3677285" cy="1025525"/>
                <wp:effectExtent l="0" t="0" r="0" b="3175"/>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285" cy="1025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8E34FA" w14:textId="77777777" w:rsidR="00B05FDC" w:rsidRPr="00265D8C" w:rsidRDefault="00B05FDC" w:rsidP="005B598F">
                            <w:pPr>
                              <w:pStyle w:val="Cover1"/>
                              <w:spacing w:before="100" w:after="100"/>
                              <w:rPr>
                                <w:sz w:val="28"/>
                                <w:szCs w:val="28"/>
                              </w:rPr>
                            </w:pPr>
                            <w:r w:rsidRPr="00265D8C">
                              <w:rPr>
                                <w:sz w:val="28"/>
                                <w:szCs w:val="28"/>
                              </w:rPr>
                              <w:t xml:space="preserve">Kittelson &amp; Associates </w:t>
                            </w:r>
                          </w:p>
                          <w:p w14:paraId="439333C3" w14:textId="77777777" w:rsidR="00B05FDC" w:rsidRPr="00265D8C" w:rsidRDefault="00B05FDC" w:rsidP="005B598F">
                            <w:pPr>
                              <w:pStyle w:val="Cover1"/>
                              <w:spacing w:before="100" w:after="100"/>
                              <w:rPr>
                                <w:sz w:val="28"/>
                                <w:szCs w:val="28"/>
                              </w:rPr>
                            </w:pPr>
                            <w:r w:rsidRPr="00265D8C">
                              <w:rPr>
                                <w:sz w:val="28"/>
                                <w:szCs w:val="28"/>
                              </w:rPr>
                              <w:t>225 East Robinson Street, Suite 450</w:t>
                            </w:r>
                          </w:p>
                          <w:p w14:paraId="01358A9F" w14:textId="77777777" w:rsidR="00B05FDC" w:rsidRPr="00265D8C" w:rsidRDefault="00B05FDC" w:rsidP="005B598F">
                            <w:pPr>
                              <w:pStyle w:val="Cover1"/>
                              <w:spacing w:before="100" w:after="100"/>
                              <w:rPr>
                                <w:sz w:val="28"/>
                                <w:szCs w:val="28"/>
                              </w:rPr>
                            </w:pPr>
                            <w:r w:rsidRPr="00265D8C">
                              <w:rPr>
                                <w:sz w:val="28"/>
                                <w:szCs w:val="28"/>
                              </w:rPr>
                              <w:t>Orlando, Florida 32801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7" type="#_x0000_t202" style="position:absolute;left:0;text-align:left;margin-left:51.5pt;margin-top:25.6pt;width:289.55pt;height:8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" stroked="f">
                <v:textbox>
                  <w:txbxContent>
                    <w:p w14:paraId="2D8E34FA" w14:textId="77777777" w:rsidR="00B05FDC" w:rsidRPr="00265D8C" w:rsidRDefault="00B05FDC" w:rsidP="005B598F">
                      <w:pPr>
                        <w:pStyle w:val="Cover1"/>
                        <w:spacing w:before="100" w:after="100"/>
                        <w:rPr>
                          <w:sz w:val="28"/>
                          <w:szCs w:val="28"/>
                        </w:rPr>
                      </w:pPr>
                      <w:r w:rsidRPr="00265D8C">
                        <w:rPr>
                          <w:sz w:val="28"/>
                          <w:szCs w:val="28"/>
                        </w:rPr>
                        <w:t xml:space="preserve">Kittelson &amp; Associates </w:t>
                      </w:r>
                    </w:p>
                    <w:p w14:paraId="439333C3" w14:textId="77777777" w:rsidR="00B05FDC" w:rsidRPr="00265D8C" w:rsidRDefault="00B05FDC" w:rsidP="005B598F">
                      <w:pPr>
                        <w:pStyle w:val="Cover1"/>
                        <w:spacing w:before="100" w:after="100"/>
                        <w:rPr>
                          <w:sz w:val="28"/>
                          <w:szCs w:val="28"/>
                        </w:rPr>
                      </w:pPr>
                      <w:r w:rsidRPr="00265D8C">
                        <w:rPr>
                          <w:sz w:val="28"/>
                          <w:szCs w:val="28"/>
                        </w:rPr>
                        <w:t>225 East Robinson Street, Suite 450</w:t>
                      </w:r>
                    </w:p>
                    <w:p w14:paraId="01358A9F" w14:textId="77777777" w:rsidR="00B05FDC" w:rsidRPr="00265D8C" w:rsidRDefault="00B05FDC" w:rsidP="005B598F">
                      <w:pPr>
                        <w:pStyle w:val="Cover1"/>
                        <w:spacing w:before="100" w:after="100"/>
                        <w:rPr>
                          <w:sz w:val="28"/>
                          <w:szCs w:val="28"/>
                        </w:rPr>
                      </w:pPr>
                      <w:r w:rsidRPr="00265D8C">
                        <w:rPr>
                          <w:sz w:val="28"/>
                          <w:szCs w:val="28"/>
                        </w:rPr>
                        <w:t>Orlando, Florida 32801</w:t>
                      </w:r>
                    </w:p>
                  </w:txbxContent>
                </v:textbox>
              </v:shape>
            </w:pict>
          </mc:Fallback>
        </mc:AlternateContent>
      </w:r>
      <w:r w:rsidR="005C314F" w:rsidRPr="005B598F">
        <w:rPr>
          <w:rFonts w:ascii="Calibri" w:hAnsi="Calibri" w:cs="Arial"/>
          <w:bCs/>
          <w:color w:val="333333"/>
          <w:kern w:val="32"/>
          <w:sz w:val="32"/>
          <w:szCs w:val="32"/>
        </w:rPr>
        <w:t>Prepared by:</w:t>
      </w:r>
    </w:p>
    <w:p w14:paraId="1F8F1FC7" w14:textId="77777777" w:rsidR="005C314F" w:rsidRPr="001908B0" w:rsidRDefault="005C314F" w:rsidP="005C314F">
      <w:pPr>
        <w:spacing w:before="120"/>
        <w:rPr>
          <w:rFonts w:cs="Arial"/>
          <w:szCs w:val="24"/>
        </w:rPr>
      </w:pPr>
      <w:r w:rsidRPr="001908B0">
        <w:rPr>
          <w:rFonts w:cs="Arial"/>
          <w:szCs w:val="24"/>
        </w:rPr>
        <w:t xml:space="preserve">       </w:t>
      </w:r>
    </w:p>
    <w:p w14:paraId="50C2CF49" w14:textId="77777777" w:rsidR="005C314F" w:rsidRPr="001908B0" w:rsidRDefault="005C314F" w:rsidP="005C314F">
      <w:pPr>
        <w:spacing w:before="120"/>
        <w:rPr>
          <w:rFonts w:cs="Arial"/>
          <w:szCs w:val="24"/>
        </w:rPr>
      </w:pPr>
    </w:p>
    <w:p w14:paraId="5C9713FC" w14:textId="77777777" w:rsidR="005C314F" w:rsidRPr="001908B0" w:rsidRDefault="005C314F" w:rsidP="005C314F">
      <w:pPr>
        <w:spacing w:before="120"/>
        <w:rPr>
          <w:rFonts w:cs="Arial"/>
          <w:b/>
          <w:szCs w:val="24"/>
        </w:rPr>
      </w:pPr>
    </w:p>
    <w:p w14:paraId="2AE69D0A" w14:textId="77777777" w:rsidR="005C314F" w:rsidRPr="005B598F" w:rsidRDefault="005C314F" w:rsidP="005C314F">
      <w:pPr>
        <w:spacing w:before="120"/>
        <w:rPr>
          <w:rFonts w:ascii="Calibri" w:hAnsi="Calibri" w:cs="Arial"/>
          <w:bCs/>
          <w:color w:val="333333"/>
          <w:kern w:val="32"/>
          <w:sz w:val="32"/>
          <w:szCs w:val="32"/>
        </w:rPr>
      </w:pPr>
      <w:r w:rsidRPr="005B598F">
        <w:rPr>
          <w:rFonts w:ascii="Calibri" w:hAnsi="Calibri" w:cs="Arial"/>
          <w:bCs/>
          <w:color w:val="333333"/>
          <w:kern w:val="32"/>
          <w:sz w:val="32"/>
          <w:szCs w:val="32"/>
        </w:rPr>
        <w:t>May 2016</w:t>
      </w:r>
    </w:p>
    <w:p w14:paraId="6C235116" w14:textId="77777777" w:rsidR="005C314F" w:rsidRDefault="005C314F" w:rsidP="005C314F">
      <w:pPr>
        <w:spacing w:before="120"/>
        <w:rPr>
          <w:rFonts w:cs="Arial"/>
          <w:b/>
          <w:szCs w:val="24"/>
        </w:rPr>
      </w:pPr>
    </w:p>
    <w:p w14:paraId="21EAABA2" w14:textId="77777777" w:rsidR="00D22ECE" w:rsidRDefault="00D22ECE" w:rsidP="006335D9">
      <w:pPr>
        <w:pStyle w:val="TOCHeading1"/>
        <w:tabs>
          <w:tab w:val="left" w:pos="7868"/>
        </w:tabs>
      </w:pPr>
      <w:r>
        <w:lastRenderedPageBreak/>
        <w:t>Table of Contents</w:t>
      </w:r>
      <w:r w:rsidR="006335D9">
        <w:tab/>
      </w:r>
    </w:p>
    <w:p w14:paraId="47C49965" w14:textId="77777777" w:rsidR="00035FBE" w:rsidRDefault="00D22ECE">
      <w:pPr>
        <w:pStyle w:val="TOC1"/>
        <w:rPr>
          <w:ins w:id="0" w:author="Li Jin" w:date="2016-06-09T11:21:00Z"/>
          <w:noProof/>
          <w:sz w:val="22"/>
          <w:lang w:eastAsia="zh-CN"/>
        </w:rPr>
      </w:pPr>
      <w:r>
        <w:fldChar w:fldCharType="begin"/>
      </w:r>
      <w:r>
        <w:instrText xml:space="preserve"> TOC \o "1-2" \h \z \u </w:instrText>
      </w:r>
      <w:r>
        <w:fldChar w:fldCharType="separate"/>
      </w:r>
      <w:ins w:id="1" w:author="Li Jin" w:date="2016-06-09T11:21:00Z">
        <w:r w:rsidR="00035FBE" w:rsidRPr="00A24C50">
          <w:rPr>
            <w:rStyle w:val="Hyperlink"/>
            <w:noProof/>
          </w:rPr>
          <w:fldChar w:fldCharType="begin"/>
        </w:r>
        <w:r w:rsidR="00035FBE" w:rsidRPr="00A24C50">
          <w:rPr>
            <w:rStyle w:val="Hyperlink"/>
            <w:noProof/>
          </w:rPr>
          <w:instrText xml:space="preserve"> </w:instrText>
        </w:r>
        <w:r w:rsidR="00035FBE">
          <w:rPr>
            <w:noProof/>
          </w:rPr>
          <w:instrText>HYPERLINK \l "_Toc453234609"</w:instrText>
        </w:r>
        <w:r w:rsidR="00035FBE" w:rsidRPr="00A24C50">
          <w:rPr>
            <w:rStyle w:val="Hyperlink"/>
            <w:noProof/>
          </w:rPr>
          <w:instrText xml:space="preserve"> </w:instrText>
        </w:r>
        <w:r w:rsidR="00035FBE" w:rsidRPr="00A24C50">
          <w:rPr>
            <w:rStyle w:val="Hyperlink"/>
            <w:noProof/>
          </w:rPr>
        </w:r>
        <w:r w:rsidR="00035FBE" w:rsidRPr="00A24C50">
          <w:rPr>
            <w:rStyle w:val="Hyperlink"/>
            <w:noProof/>
          </w:rPr>
          <w:fldChar w:fldCharType="separate"/>
        </w:r>
        <w:r w:rsidR="00035FBE" w:rsidRPr="00A24C50">
          <w:rPr>
            <w:rStyle w:val="Hyperlink"/>
            <w:noProof/>
          </w:rPr>
          <w:t>Background and Summary</w:t>
        </w:r>
        <w:r w:rsidR="00035FBE">
          <w:rPr>
            <w:noProof/>
            <w:webHidden/>
          </w:rPr>
          <w:tab/>
        </w:r>
        <w:r w:rsidR="00035FBE">
          <w:rPr>
            <w:noProof/>
            <w:webHidden/>
          </w:rPr>
          <w:fldChar w:fldCharType="begin"/>
        </w:r>
        <w:r w:rsidR="00035FBE">
          <w:rPr>
            <w:noProof/>
            <w:webHidden/>
          </w:rPr>
          <w:instrText xml:space="preserve"> PAGEREF _Toc453234609 \h </w:instrText>
        </w:r>
        <w:r w:rsidR="00035FBE">
          <w:rPr>
            <w:noProof/>
            <w:webHidden/>
          </w:rPr>
        </w:r>
      </w:ins>
      <w:r w:rsidR="00035FBE">
        <w:rPr>
          <w:noProof/>
          <w:webHidden/>
        </w:rPr>
        <w:fldChar w:fldCharType="separate"/>
      </w:r>
      <w:ins w:id="2" w:author="Li Jin" w:date="2016-06-09T11:21:00Z">
        <w:r w:rsidR="00035FBE">
          <w:rPr>
            <w:noProof/>
            <w:webHidden/>
          </w:rPr>
          <w:t>1</w:t>
        </w:r>
        <w:r w:rsidR="00035FBE">
          <w:rPr>
            <w:noProof/>
            <w:webHidden/>
          </w:rPr>
          <w:fldChar w:fldCharType="end"/>
        </w:r>
        <w:r w:rsidR="00035FBE" w:rsidRPr="00A24C50">
          <w:rPr>
            <w:rStyle w:val="Hyperlink"/>
            <w:noProof/>
          </w:rPr>
          <w:fldChar w:fldCharType="end"/>
        </w:r>
      </w:ins>
    </w:p>
    <w:p w14:paraId="5C3DA2D6" w14:textId="77777777" w:rsidR="00035FBE" w:rsidRDefault="00035FBE">
      <w:pPr>
        <w:pStyle w:val="TOC1"/>
        <w:rPr>
          <w:ins w:id="3" w:author="Li Jin" w:date="2016-06-09T11:21:00Z"/>
          <w:noProof/>
          <w:sz w:val="22"/>
          <w:lang w:eastAsia="zh-CN"/>
        </w:rPr>
      </w:pPr>
      <w:ins w:id="4" w:author="Li Jin" w:date="2016-06-09T11:21:00Z">
        <w:r w:rsidRPr="00A24C50">
          <w:rPr>
            <w:rStyle w:val="Hyperlink"/>
            <w:noProof/>
          </w:rPr>
          <w:fldChar w:fldCharType="begin"/>
        </w:r>
        <w:r w:rsidRPr="00A24C50">
          <w:rPr>
            <w:rStyle w:val="Hyperlink"/>
            <w:noProof/>
          </w:rPr>
          <w:instrText xml:space="preserve"> </w:instrText>
        </w:r>
        <w:r>
          <w:rPr>
            <w:noProof/>
          </w:rPr>
          <w:instrText>HYPERLINK \l "_Toc453234610"</w:instrText>
        </w:r>
        <w:r w:rsidRPr="00A24C50">
          <w:rPr>
            <w:rStyle w:val="Hyperlink"/>
            <w:noProof/>
          </w:rPr>
          <w:instrText xml:space="preserve"> </w:instrText>
        </w:r>
        <w:r w:rsidRPr="00A24C50">
          <w:rPr>
            <w:rStyle w:val="Hyperlink"/>
            <w:noProof/>
          </w:rPr>
        </w:r>
        <w:r w:rsidRPr="00A24C50">
          <w:rPr>
            <w:rStyle w:val="Hyperlink"/>
            <w:noProof/>
          </w:rPr>
          <w:fldChar w:fldCharType="separate"/>
        </w:r>
        <w:r w:rsidRPr="00A24C50">
          <w:rPr>
            <w:rStyle w:val="Hyperlink"/>
            <w:noProof/>
          </w:rPr>
          <w:t>HERE Data Collection</w:t>
        </w:r>
        <w:r>
          <w:rPr>
            <w:noProof/>
            <w:webHidden/>
          </w:rPr>
          <w:tab/>
        </w:r>
        <w:r>
          <w:rPr>
            <w:noProof/>
            <w:webHidden/>
          </w:rPr>
          <w:fldChar w:fldCharType="begin"/>
        </w:r>
        <w:r>
          <w:rPr>
            <w:noProof/>
            <w:webHidden/>
          </w:rPr>
          <w:instrText xml:space="preserve"> PAGEREF _Toc453234610 \h </w:instrText>
        </w:r>
        <w:r>
          <w:rPr>
            <w:noProof/>
            <w:webHidden/>
          </w:rPr>
        </w:r>
      </w:ins>
      <w:r>
        <w:rPr>
          <w:noProof/>
          <w:webHidden/>
        </w:rPr>
        <w:fldChar w:fldCharType="separate"/>
      </w:r>
      <w:ins w:id="5" w:author="Li Jin" w:date="2016-06-09T11:21:00Z">
        <w:r>
          <w:rPr>
            <w:noProof/>
            <w:webHidden/>
          </w:rPr>
          <w:t>5</w:t>
        </w:r>
        <w:r>
          <w:rPr>
            <w:noProof/>
            <w:webHidden/>
          </w:rPr>
          <w:fldChar w:fldCharType="end"/>
        </w:r>
        <w:r w:rsidRPr="00A24C50">
          <w:rPr>
            <w:rStyle w:val="Hyperlink"/>
            <w:noProof/>
          </w:rPr>
          <w:fldChar w:fldCharType="end"/>
        </w:r>
      </w:ins>
    </w:p>
    <w:p w14:paraId="439CE234" w14:textId="77777777" w:rsidR="00035FBE" w:rsidRDefault="00035FBE">
      <w:pPr>
        <w:pStyle w:val="TOC1"/>
        <w:rPr>
          <w:ins w:id="6" w:author="Li Jin" w:date="2016-06-09T11:21:00Z"/>
          <w:noProof/>
          <w:sz w:val="22"/>
          <w:lang w:eastAsia="zh-CN"/>
        </w:rPr>
      </w:pPr>
      <w:ins w:id="7" w:author="Li Jin" w:date="2016-06-09T11:21:00Z">
        <w:r w:rsidRPr="00A24C50">
          <w:rPr>
            <w:rStyle w:val="Hyperlink"/>
            <w:noProof/>
          </w:rPr>
          <w:fldChar w:fldCharType="begin"/>
        </w:r>
        <w:r w:rsidRPr="00A24C50">
          <w:rPr>
            <w:rStyle w:val="Hyperlink"/>
            <w:noProof/>
          </w:rPr>
          <w:instrText xml:space="preserve"> </w:instrText>
        </w:r>
        <w:r>
          <w:rPr>
            <w:noProof/>
          </w:rPr>
          <w:instrText>HYPERLINK \l "_Toc453234611"</w:instrText>
        </w:r>
        <w:r w:rsidRPr="00A24C50">
          <w:rPr>
            <w:rStyle w:val="Hyperlink"/>
            <w:noProof/>
          </w:rPr>
          <w:instrText xml:space="preserve"> </w:instrText>
        </w:r>
        <w:r w:rsidRPr="00A24C50">
          <w:rPr>
            <w:rStyle w:val="Hyperlink"/>
            <w:noProof/>
          </w:rPr>
        </w:r>
        <w:r w:rsidRPr="00A24C50">
          <w:rPr>
            <w:rStyle w:val="Hyperlink"/>
            <w:noProof/>
          </w:rPr>
          <w:fldChar w:fldCharType="separate"/>
        </w:r>
        <w:r w:rsidRPr="00A24C50">
          <w:rPr>
            <w:rStyle w:val="Hyperlink"/>
            <w:noProof/>
          </w:rPr>
          <w:t>Process and Analyze HERE Data</w:t>
        </w:r>
        <w:r>
          <w:rPr>
            <w:noProof/>
            <w:webHidden/>
          </w:rPr>
          <w:tab/>
        </w:r>
        <w:r>
          <w:rPr>
            <w:noProof/>
            <w:webHidden/>
          </w:rPr>
          <w:fldChar w:fldCharType="begin"/>
        </w:r>
        <w:r>
          <w:rPr>
            <w:noProof/>
            <w:webHidden/>
          </w:rPr>
          <w:instrText xml:space="preserve"> PAGEREF _Toc453234611 \h </w:instrText>
        </w:r>
        <w:r>
          <w:rPr>
            <w:noProof/>
            <w:webHidden/>
          </w:rPr>
        </w:r>
      </w:ins>
      <w:r>
        <w:rPr>
          <w:noProof/>
          <w:webHidden/>
        </w:rPr>
        <w:fldChar w:fldCharType="separate"/>
      </w:r>
      <w:ins w:id="8" w:author="Li Jin" w:date="2016-06-09T11:21:00Z">
        <w:r>
          <w:rPr>
            <w:noProof/>
            <w:webHidden/>
          </w:rPr>
          <w:t>6</w:t>
        </w:r>
        <w:r>
          <w:rPr>
            <w:noProof/>
            <w:webHidden/>
          </w:rPr>
          <w:fldChar w:fldCharType="end"/>
        </w:r>
        <w:r w:rsidRPr="00A24C50">
          <w:rPr>
            <w:rStyle w:val="Hyperlink"/>
            <w:noProof/>
          </w:rPr>
          <w:fldChar w:fldCharType="end"/>
        </w:r>
      </w:ins>
    </w:p>
    <w:p w14:paraId="749EC565" w14:textId="77777777" w:rsidR="00035FBE" w:rsidRDefault="00035FBE">
      <w:pPr>
        <w:pStyle w:val="TOC1"/>
        <w:rPr>
          <w:ins w:id="9" w:author="Li Jin" w:date="2016-06-09T11:21:00Z"/>
          <w:noProof/>
          <w:sz w:val="22"/>
          <w:lang w:eastAsia="zh-CN"/>
        </w:rPr>
      </w:pPr>
      <w:ins w:id="10" w:author="Li Jin" w:date="2016-06-09T11:21:00Z">
        <w:r w:rsidRPr="00A24C50">
          <w:rPr>
            <w:rStyle w:val="Hyperlink"/>
            <w:noProof/>
          </w:rPr>
          <w:fldChar w:fldCharType="begin"/>
        </w:r>
        <w:r w:rsidRPr="00A24C50">
          <w:rPr>
            <w:rStyle w:val="Hyperlink"/>
            <w:noProof/>
          </w:rPr>
          <w:instrText xml:space="preserve"> </w:instrText>
        </w:r>
        <w:r>
          <w:rPr>
            <w:noProof/>
          </w:rPr>
          <w:instrText>HYPERLINK \l "_Toc453234612"</w:instrText>
        </w:r>
        <w:r w:rsidRPr="00A24C50">
          <w:rPr>
            <w:rStyle w:val="Hyperlink"/>
            <w:noProof/>
          </w:rPr>
          <w:instrText xml:space="preserve"> </w:instrText>
        </w:r>
        <w:r w:rsidRPr="00A24C50">
          <w:rPr>
            <w:rStyle w:val="Hyperlink"/>
            <w:noProof/>
          </w:rPr>
        </w:r>
        <w:r w:rsidRPr="00A24C50">
          <w:rPr>
            <w:rStyle w:val="Hyperlink"/>
            <w:noProof/>
          </w:rPr>
          <w:fldChar w:fldCharType="separate"/>
        </w:r>
        <w:r w:rsidRPr="00A24C50">
          <w:rPr>
            <w:rStyle w:val="Hyperlink"/>
            <w:noProof/>
          </w:rPr>
          <w:t>Speed Data Check and Review the FTE’s Technical Memorandum Profile</w:t>
        </w:r>
        <w:r>
          <w:rPr>
            <w:noProof/>
            <w:webHidden/>
          </w:rPr>
          <w:tab/>
        </w:r>
        <w:r>
          <w:rPr>
            <w:noProof/>
            <w:webHidden/>
          </w:rPr>
          <w:fldChar w:fldCharType="begin"/>
        </w:r>
        <w:r>
          <w:rPr>
            <w:noProof/>
            <w:webHidden/>
          </w:rPr>
          <w:instrText xml:space="preserve"> PAGEREF _Toc453234612 \h </w:instrText>
        </w:r>
        <w:r>
          <w:rPr>
            <w:noProof/>
            <w:webHidden/>
          </w:rPr>
        </w:r>
      </w:ins>
      <w:r>
        <w:rPr>
          <w:noProof/>
          <w:webHidden/>
        </w:rPr>
        <w:fldChar w:fldCharType="separate"/>
      </w:r>
      <w:ins w:id="11" w:author="Li Jin" w:date="2016-06-09T11:21:00Z">
        <w:r>
          <w:rPr>
            <w:noProof/>
            <w:webHidden/>
          </w:rPr>
          <w:t>15</w:t>
        </w:r>
        <w:r>
          <w:rPr>
            <w:noProof/>
            <w:webHidden/>
          </w:rPr>
          <w:fldChar w:fldCharType="end"/>
        </w:r>
        <w:r w:rsidRPr="00A24C50">
          <w:rPr>
            <w:rStyle w:val="Hyperlink"/>
            <w:noProof/>
          </w:rPr>
          <w:fldChar w:fldCharType="end"/>
        </w:r>
      </w:ins>
    </w:p>
    <w:p w14:paraId="42C73C65" w14:textId="77777777" w:rsidR="002E7E8F" w:rsidDel="003A2D0C" w:rsidRDefault="002E7E8F">
      <w:pPr>
        <w:pStyle w:val="TOC1"/>
        <w:rPr>
          <w:del w:id="12" w:author="Li Jin" w:date="2016-06-09T11:20:00Z"/>
          <w:noProof/>
          <w:sz w:val="22"/>
          <w:lang w:eastAsia="zh-CN"/>
        </w:rPr>
      </w:pPr>
      <w:del w:id="13" w:author="Li Jin" w:date="2016-06-09T11:20:00Z">
        <w:r w:rsidRPr="003A2D0C" w:rsidDel="003A2D0C">
          <w:rPr>
            <w:noProof/>
            <w:rPrChange w:id="14" w:author="Li Jin" w:date="2016-06-09T11:20:00Z">
              <w:rPr>
                <w:rStyle w:val="Hyperlink"/>
                <w:noProof/>
              </w:rPr>
            </w:rPrChange>
          </w:rPr>
          <w:delText>Background and Summary</w:delText>
        </w:r>
        <w:r w:rsidDel="003A2D0C">
          <w:rPr>
            <w:noProof/>
            <w:webHidden/>
          </w:rPr>
          <w:tab/>
        </w:r>
        <w:r w:rsidR="00FA330A" w:rsidDel="003A2D0C">
          <w:rPr>
            <w:noProof/>
            <w:webHidden/>
          </w:rPr>
          <w:delText>1</w:delText>
        </w:r>
      </w:del>
    </w:p>
    <w:p w14:paraId="7064C0A9" w14:textId="77777777" w:rsidR="002E7E8F" w:rsidDel="003A2D0C" w:rsidRDefault="002E7E8F">
      <w:pPr>
        <w:pStyle w:val="TOC1"/>
        <w:rPr>
          <w:del w:id="15" w:author="Li Jin" w:date="2016-06-09T11:20:00Z"/>
          <w:noProof/>
          <w:sz w:val="22"/>
          <w:lang w:eastAsia="zh-CN"/>
        </w:rPr>
      </w:pPr>
      <w:del w:id="16" w:author="Li Jin" w:date="2016-06-09T11:20:00Z">
        <w:r w:rsidRPr="003A2D0C" w:rsidDel="003A2D0C">
          <w:rPr>
            <w:noProof/>
            <w:rPrChange w:id="17" w:author="Li Jin" w:date="2016-06-09T11:20:00Z">
              <w:rPr>
                <w:rStyle w:val="Hyperlink"/>
                <w:noProof/>
              </w:rPr>
            </w:rPrChange>
          </w:rPr>
          <w:delText>HERE Data Collection</w:delText>
        </w:r>
        <w:r w:rsidDel="003A2D0C">
          <w:rPr>
            <w:noProof/>
            <w:webHidden/>
          </w:rPr>
          <w:tab/>
        </w:r>
        <w:r w:rsidR="00FA330A" w:rsidDel="003A2D0C">
          <w:rPr>
            <w:noProof/>
            <w:webHidden/>
          </w:rPr>
          <w:delText>5</w:delText>
        </w:r>
      </w:del>
    </w:p>
    <w:p w14:paraId="644008A8" w14:textId="77777777" w:rsidR="002E7E8F" w:rsidDel="003A2D0C" w:rsidRDefault="002E7E8F">
      <w:pPr>
        <w:pStyle w:val="TOC1"/>
        <w:rPr>
          <w:del w:id="18" w:author="Li Jin" w:date="2016-06-09T11:20:00Z"/>
          <w:noProof/>
          <w:sz w:val="22"/>
          <w:lang w:eastAsia="zh-CN"/>
        </w:rPr>
      </w:pPr>
      <w:del w:id="19" w:author="Li Jin" w:date="2016-06-09T11:20:00Z">
        <w:r w:rsidRPr="003A2D0C" w:rsidDel="003A2D0C">
          <w:rPr>
            <w:noProof/>
            <w:rPrChange w:id="20" w:author="Li Jin" w:date="2016-06-09T11:20:00Z">
              <w:rPr>
                <w:rStyle w:val="Hyperlink"/>
                <w:noProof/>
              </w:rPr>
            </w:rPrChange>
          </w:rPr>
          <w:delText>Process and Analyze HERE Data</w:delText>
        </w:r>
        <w:r w:rsidDel="003A2D0C">
          <w:rPr>
            <w:noProof/>
            <w:webHidden/>
          </w:rPr>
          <w:tab/>
        </w:r>
        <w:r w:rsidR="00FA330A" w:rsidDel="003A2D0C">
          <w:rPr>
            <w:noProof/>
            <w:webHidden/>
          </w:rPr>
          <w:delText>6</w:delText>
        </w:r>
      </w:del>
    </w:p>
    <w:p w14:paraId="0798F937" w14:textId="77777777" w:rsidR="00D22ECE" w:rsidRDefault="00D22ECE" w:rsidP="00D22ECE">
      <w:r>
        <w:fldChar w:fldCharType="end"/>
      </w:r>
    </w:p>
    <w:p w14:paraId="129D60D7" w14:textId="77777777" w:rsidR="00C27B5E" w:rsidRDefault="00C27B5E" w:rsidP="00763912"/>
    <w:p w14:paraId="3A98D1E0" w14:textId="77777777" w:rsidR="00C27B5E" w:rsidRDefault="00C27B5E" w:rsidP="00763912"/>
    <w:p w14:paraId="13B859F1" w14:textId="77777777" w:rsidR="00C27B5E" w:rsidRDefault="00C27B5E" w:rsidP="00763912"/>
    <w:p w14:paraId="225F24AE" w14:textId="77777777" w:rsidR="001162D6" w:rsidRDefault="001162D6">
      <w:pPr>
        <w:spacing w:after="0" w:line="240" w:lineRule="auto"/>
        <w:jc w:val="left"/>
        <w:rPr>
          <w:rFonts w:ascii="Calibri" w:hAnsi="Calibri" w:cs="Arial"/>
          <w:b/>
          <w:bCs/>
          <w:smallCaps/>
          <w:color w:val="595959" w:themeColor="text1" w:themeTint="A6"/>
          <w:kern w:val="32"/>
          <w:sz w:val="48"/>
          <w:szCs w:val="32"/>
        </w:rPr>
      </w:pPr>
      <w:bookmarkStart w:id="21" w:name="_Toc161642895"/>
      <w:bookmarkStart w:id="22" w:name="_Toc161643329"/>
      <w:bookmarkStart w:id="23" w:name="_Toc163355031"/>
      <w:bookmarkStart w:id="24" w:name="_Toc167760265"/>
      <w:r>
        <w:br w:type="page"/>
      </w:r>
    </w:p>
    <w:p w14:paraId="370EEE8B" w14:textId="77777777" w:rsidR="00763912" w:rsidRDefault="00763912" w:rsidP="001162D6">
      <w:pPr>
        <w:pStyle w:val="TOCHeading1"/>
      </w:pPr>
      <w:r>
        <w:lastRenderedPageBreak/>
        <w:t>List of Figures</w:t>
      </w:r>
      <w:bookmarkEnd w:id="21"/>
      <w:bookmarkEnd w:id="22"/>
      <w:bookmarkEnd w:id="23"/>
      <w:bookmarkEnd w:id="24"/>
    </w:p>
    <w:p w14:paraId="289AD32C" w14:textId="77777777" w:rsidR="0023619C" w:rsidRDefault="006426F1">
      <w:pPr>
        <w:pStyle w:val="TableofFigures"/>
        <w:rPr>
          <w:ins w:id="25" w:author="Li Jin" w:date="2016-06-09T11:22:00Z"/>
          <w:rFonts w:eastAsiaTheme="minorEastAsia" w:cstheme="minorBidi"/>
          <w:noProof/>
          <w:sz w:val="22"/>
          <w:szCs w:val="22"/>
          <w:lang w:eastAsia="zh-CN"/>
        </w:rPr>
      </w:pPr>
      <w:r>
        <w:fldChar w:fldCharType="begin"/>
      </w:r>
      <w:r>
        <w:instrText xml:space="preserve"> TOC \h \z \t "Caption,1" \c "Figure" </w:instrText>
      </w:r>
      <w:r>
        <w:fldChar w:fldCharType="separate"/>
      </w:r>
      <w:ins w:id="26" w:author="Li Jin" w:date="2016-06-09T11:22:00Z">
        <w:r w:rsidR="0023619C" w:rsidRPr="00FF29CD">
          <w:rPr>
            <w:rStyle w:val="Hyperlink"/>
            <w:noProof/>
          </w:rPr>
          <w:fldChar w:fldCharType="begin"/>
        </w:r>
        <w:r w:rsidR="0023619C" w:rsidRPr="00FF29CD">
          <w:rPr>
            <w:rStyle w:val="Hyperlink"/>
            <w:noProof/>
          </w:rPr>
          <w:instrText xml:space="preserve"> </w:instrText>
        </w:r>
        <w:r w:rsidR="0023619C">
          <w:rPr>
            <w:noProof/>
          </w:rPr>
          <w:instrText>HYPERLINK \l "_Toc453234687"</w:instrText>
        </w:r>
        <w:r w:rsidR="0023619C" w:rsidRPr="00FF29CD">
          <w:rPr>
            <w:rStyle w:val="Hyperlink"/>
            <w:noProof/>
          </w:rPr>
          <w:instrText xml:space="preserve"> </w:instrText>
        </w:r>
        <w:r w:rsidR="0023619C" w:rsidRPr="00FF29CD">
          <w:rPr>
            <w:rStyle w:val="Hyperlink"/>
            <w:noProof/>
          </w:rPr>
        </w:r>
        <w:r w:rsidR="0023619C" w:rsidRPr="00FF29CD">
          <w:rPr>
            <w:rStyle w:val="Hyperlink"/>
            <w:noProof/>
          </w:rPr>
          <w:fldChar w:fldCharType="separate"/>
        </w:r>
        <w:r w:rsidR="0023619C" w:rsidRPr="00FF29CD">
          <w:rPr>
            <w:rStyle w:val="Hyperlink"/>
            <w:noProof/>
          </w:rPr>
          <w:t>Figure 1:  Coverage of HERE Data</w:t>
        </w:r>
        <w:r w:rsidR="0023619C">
          <w:rPr>
            <w:noProof/>
            <w:webHidden/>
          </w:rPr>
          <w:tab/>
        </w:r>
        <w:r w:rsidR="0023619C">
          <w:rPr>
            <w:noProof/>
            <w:webHidden/>
          </w:rPr>
          <w:fldChar w:fldCharType="begin"/>
        </w:r>
        <w:r w:rsidR="0023619C">
          <w:rPr>
            <w:noProof/>
            <w:webHidden/>
          </w:rPr>
          <w:instrText xml:space="preserve"> PAGEREF _Toc453234687 \h </w:instrText>
        </w:r>
        <w:r w:rsidR="0023619C">
          <w:rPr>
            <w:noProof/>
            <w:webHidden/>
          </w:rPr>
        </w:r>
      </w:ins>
      <w:r w:rsidR="0023619C">
        <w:rPr>
          <w:noProof/>
          <w:webHidden/>
        </w:rPr>
        <w:fldChar w:fldCharType="separate"/>
      </w:r>
      <w:ins w:id="27" w:author="Li Jin" w:date="2016-06-09T11:22:00Z">
        <w:r w:rsidR="0023619C">
          <w:rPr>
            <w:noProof/>
            <w:webHidden/>
          </w:rPr>
          <w:t>5</w:t>
        </w:r>
        <w:r w:rsidR="0023619C">
          <w:rPr>
            <w:noProof/>
            <w:webHidden/>
          </w:rPr>
          <w:fldChar w:fldCharType="end"/>
        </w:r>
        <w:r w:rsidR="0023619C" w:rsidRPr="00FF29CD">
          <w:rPr>
            <w:rStyle w:val="Hyperlink"/>
            <w:noProof/>
          </w:rPr>
          <w:fldChar w:fldCharType="end"/>
        </w:r>
      </w:ins>
    </w:p>
    <w:p w14:paraId="56A41141" w14:textId="77777777" w:rsidR="0023619C" w:rsidRDefault="0023619C">
      <w:pPr>
        <w:pStyle w:val="TableofFigures"/>
        <w:rPr>
          <w:ins w:id="28" w:author="Li Jin" w:date="2016-06-09T11:22:00Z"/>
          <w:rFonts w:eastAsiaTheme="minorEastAsia" w:cstheme="minorBidi"/>
          <w:noProof/>
          <w:sz w:val="22"/>
          <w:szCs w:val="22"/>
          <w:lang w:eastAsia="zh-CN"/>
        </w:rPr>
      </w:pPr>
      <w:ins w:id="29" w:author="Li Jin" w:date="2016-06-09T11:22:00Z">
        <w:r w:rsidRPr="00FF29CD">
          <w:rPr>
            <w:rStyle w:val="Hyperlink"/>
            <w:noProof/>
          </w:rPr>
          <w:fldChar w:fldCharType="begin"/>
        </w:r>
        <w:r w:rsidRPr="00FF29CD">
          <w:rPr>
            <w:rStyle w:val="Hyperlink"/>
            <w:noProof/>
          </w:rPr>
          <w:instrText xml:space="preserve"> </w:instrText>
        </w:r>
        <w:r>
          <w:rPr>
            <w:noProof/>
          </w:rPr>
          <w:instrText>HYPERLINK \l "_Toc453234688"</w:instrText>
        </w:r>
        <w:r w:rsidRPr="00FF29CD">
          <w:rPr>
            <w:rStyle w:val="Hyperlink"/>
            <w:noProof/>
          </w:rPr>
          <w:instrText xml:space="preserve"> </w:instrText>
        </w:r>
        <w:r w:rsidRPr="00FF29CD">
          <w:rPr>
            <w:rStyle w:val="Hyperlink"/>
            <w:noProof/>
          </w:rPr>
        </w:r>
        <w:r w:rsidRPr="00FF29CD">
          <w:rPr>
            <w:rStyle w:val="Hyperlink"/>
            <w:noProof/>
          </w:rPr>
          <w:fldChar w:fldCharType="separate"/>
        </w:r>
        <w:r w:rsidRPr="00FF29CD">
          <w:rPr>
            <w:rStyle w:val="Hyperlink"/>
            <w:noProof/>
          </w:rPr>
          <w:t>Figure 2:  HERE TMC Locations</w:t>
        </w:r>
        <w:r>
          <w:rPr>
            <w:noProof/>
            <w:webHidden/>
          </w:rPr>
          <w:tab/>
        </w:r>
        <w:r>
          <w:rPr>
            <w:noProof/>
            <w:webHidden/>
          </w:rPr>
          <w:fldChar w:fldCharType="begin"/>
        </w:r>
        <w:r>
          <w:rPr>
            <w:noProof/>
            <w:webHidden/>
          </w:rPr>
          <w:instrText xml:space="preserve"> PAGEREF _Toc453234688 \h </w:instrText>
        </w:r>
        <w:r>
          <w:rPr>
            <w:noProof/>
            <w:webHidden/>
          </w:rPr>
        </w:r>
      </w:ins>
      <w:r>
        <w:rPr>
          <w:noProof/>
          <w:webHidden/>
        </w:rPr>
        <w:fldChar w:fldCharType="separate"/>
      </w:r>
      <w:ins w:id="30" w:author="Li Jin" w:date="2016-06-09T11:22:00Z">
        <w:r>
          <w:rPr>
            <w:noProof/>
            <w:webHidden/>
          </w:rPr>
          <w:t>8</w:t>
        </w:r>
        <w:r>
          <w:rPr>
            <w:noProof/>
            <w:webHidden/>
          </w:rPr>
          <w:fldChar w:fldCharType="end"/>
        </w:r>
        <w:r w:rsidRPr="00FF29CD">
          <w:rPr>
            <w:rStyle w:val="Hyperlink"/>
            <w:noProof/>
          </w:rPr>
          <w:fldChar w:fldCharType="end"/>
        </w:r>
      </w:ins>
    </w:p>
    <w:p w14:paraId="52E22156" w14:textId="77777777" w:rsidR="002E7E8F" w:rsidDel="0023619C" w:rsidRDefault="002E7E8F">
      <w:pPr>
        <w:pStyle w:val="TableofFigures"/>
        <w:rPr>
          <w:del w:id="31" w:author="Li Jin" w:date="2016-06-09T11:22:00Z"/>
          <w:rFonts w:eastAsiaTheme="minorEastAsia" w:cstheme="minorBidi"/>
          <w:noProof/>
          <w:sz w:val="22"/>
          <w:szCs w:val="22"/>
          <w:lang w:eastAsia="zh-CN"/>
        </w:rPr>
      </w:pPr>
      <w:del w:id="32" w:author="Li Jin" w:date="2016-06-09T11:22:00Z">
        <w:r w:rsidRPr="0023619C" w:rsidDel="0023619C">
          <w:rPr>
            <w:noProof/>
            <w:rPrChange w:id="33" w:author="Li Jin" w:date="2016-06-09T11:22:00Z">
              <w:rPr>
                <w:rStyle w:val="Hyperlink"/>
                <w:noProof/>
              </w:rPr>
            </w:rPrChange>
          </w:rPr>
          <w:delText>Figure 1:  Coverage of HERE Data</w:delText>
        </w:r>
        <w:r w:rsidDel="0023619C">
          <w:rPr>
            <w:noProof/>
            <w:webHidden/>
          </w:rPr>
          <w:tab/>
        </w:r>
        <w:r w:rsidR="00FA330A" w:rsidDel="0023619C">
          <w:rPr>
            <w:noProof/>
            <w:webHidden/>
          </w:rPr>
          <w:delText>5</w:delText>
        </w:r>
      </w:del>
    </w:p>
    <w:p w14:paraId="4825CE16" w14:textId="77777777" w:rsidR="002E7E8F" w:rsidDel="0023619C" w:rsidRDefault="002E7E8F">
      <w:pPr>
        <w:pStyle w:val="TableofFigures"/>
        <w:rPr>
          <w:del w:id="34" w:author="Li Jin" w:date="2016-06-09T11:22:00Z"/>
          <w:rFonts w:eastAsiaTheme="minorEastAsia" w:cstheme="minorBidi"/>
          <w:noProof/>
          <w:sz w:val="22"/>
          <w:szCs w:val="22"/>
          <w:lang w:eastAsia="zh-CN"/>
        </w:rPr>
      </w:pPr>
      <w:del w:id="35" w:author="Li Jin" w:date="2016-06-09T11:22:00Z">
        <w:r w:rsidRPr="0023619C" w:rsidDel="0023619C">
          <w:rPr>
            <w:noProof/>
            <w:rPrChange w:id="36" w:author="Li Jin" w:date="2016-06-09T11:22:00Z">
              <w:rPr>
                <w:rStyle w:val="Hyperlink"/>
                <w:noProof/>
              </w:rPr>
            </w:rPrChange>
          </w:rPr>
          <w:delText>Figure 2:  HERE TMC Locations</w:delText>
        </w:r>
        <w:r w:rsidDel="0023619C">
          <w:rPr>
            <w:noProof/>
            <w:webHidden/>
          </w:rPr>
          <w:tab/>
        </w:r>
        <w:r w:rsidR="00FA330A" w:rsidDel="0023619C">
          <w:rPr>
            <w:noProof/>
            <w:webHidden/>
          </w:rPr>
          <w:delText>8</w:delText>
        </w:r>
      </w:del>
    </w:p>
    <w:p w14:paraId="6D6006C5" w14:textId="77777777" w:rsidR="00C27B5E" w:rsidRDefault="006426F1" w:rsidP="00396C64">
      <w:r>
        <w:fldChar w:fldCharType="end"/>
      </w:r>
    </w:p>
    <w:p w14:paraId="17F0992C" w14:textId="77777777" w:rsidR="00C27B5E" w:rsidRDefault="00C27B5E" w:rsidP="00396C64"/>
    <w:p w14:paraId="0430EC27" w14:textId="77777777" w:rsidR="00C27B5E" w:rsidRPr="00396C64" w:rsidRDefault="00C27B5E" w:rsidP="00396C64"/>
    <w:p w14:paraId="63E04C5D" w14:textId="77777777" w:rsidR="001162D6" w:rsidRDefault="001162D6">
      <w:pPr>
        <w:spacing w:after="0" w:line="240" w:lineRule="auto"/>
        <w:jc w:val="left"/>
        <w:rPr>
          <w:rFonts w:ascii="Calibri" w:hAnsi="Calibri" w:cs="Arial"/>
          <w:b/>
          <w:bCs/>
          <w:smallCaps/>
          <w:color w:val="595959" w:themeColor="text1" w:themeTint="A6"/>
          <w:kern w:val="32"/>
          <w:sz w:val="48"/>
          <w:szCs w:val="32"/>
        </w:rPr>
      </w:pPr>
      <w:bookmarkStart w:id="37" w:name="_Toc161642896"/>
      <w:bookmarkStart w:id="38" w:name="_Toc161643330"/>
      <w:bookmarkStart w:id="39" w:name="_Toc163355032"/>
      <w:bookmarkStart w:id="40" w:name="_Toc167760266"/>
      <w:r>
        <w:br w:type="page"/>
      </w:r>
    </w:p>
    <w:p w14:paraId="2EDE6E78" w14:textId="77777777" w:rsidR="00763912" w:rsidRDefault="00763912" w:rsidP="001162D6">
      <w:pPr>
        <w:pStyle w:val="TOCHeading1"/>
      </w:pPr>
      <w:r>
        <w:lastRenderedPageBreak/>
        <w:t>List of Tables</w:t>
      </w:r>
      <w:bookmarkEnd w:id="37"/>
      <w:bookmarkEnd w:id="38"/>
      <w:bookmarkEnd w:id="39"/>
      <w:bookmarkEnd w:id="40"/>
    </w:p>
    <w:p w14:paraId="6F77CBA3" w14:textId="77777777" w:rsidR="0023619C" w:rsidRDefault="006426F1">
      <w:pPr>
        <w:pStyle w:val="TableofFigures"/>
        <w:rPr>
          <w:ins w:id="41" w:author="Li Jin" w:date="2016-06-09T11:22:00Z"/>
          <w:rFonts w:eastAsiaTheme="minorEastAsia" w:cstheme="minorBidi"/>
          <w:noProof/>
          <w:sz w:val="22"/>
          <w:szCs w:val="22"/>
          <w:lang w:eastAsia="zh-CN"/>
        </w:rPr>
      </w:pPr>
      <w:r>
        <w:fldChar w:fldCharType="begin"/>
      </w:r>
      <w:r>
        <w:instrText xml:space="preserve"> TOC \h \z \c "Table" </w:instrText>
      </w:r>
      <w:r>
        <w:fldChar w:fldCharType="separate"/>
      </w:r>
      <w:ins w:id="42" w:author="Li Jin" w:date="2016-06-09T11:22:00Z">
        <w:r w:rsidR="0023619C" w:rsidRPr="0033703A">
          <w:rPr>
            <w:rStyle w:val="Hyperlink"/>
            <w:noProof/>
          </w:rPr>
          <w:fldChar w:fldCharType="begin"/>
        </w:r>
        <w:r w:rsidR="0023619C" w:rsidRPr="0033703A">
          <w:rPr>
            <w:rStyle w:val="Hyperlink"/>
            <w:noProof/>
          </w:rPr>
          <w:instrText xml:space="preserve"> </w:instrText>
        </w:r>
        <w:r w:rsidR="0023619C">
          <w:rPr>
            <w:noProof/>
          </w:rPr>
          <w:instrText>HYPERLINK \l "_Toc453234670"</w:instrText>
        </w:r>
        <w:r w:rsidR="0023619C" w:rsidRPr="0033703A">
          <w:rPr>
            <w:rStyle w:val="Hyperlink"/>
            <w:noProof/>
          </w:rPr>
          <w:instrText xml:space="preserve"> </w:instrText>
        </w:r>
        <w:r w:rsidR="0023619C" w:rsidRPr="0033703A">
          <w:rPr>
            <w:rStyle w:val="Hyperlink"/>
            <w:noProof/>
          </w:rPr>
        </w:r>
        <w:r w:rsidR="0023619C" w:rsidRPr="0033703A">
          <w:rPr>
            <w:rStyle w:val="Hyperlink"/>
            <w:noProof/>
          </w:rPr>
          <w:fldChar w:fldCharType="separate"/>
        </w:r>
        <w:r w:rsidR="0023619C" w:rsidRPr="0033703A">
          <w:rPr>
            <w:rStyle w:val="Hyperlink"/>
            <w:noProof/>
          </w:rPr>
          <w:t>Table 1: Here Speed Data Time Period</w:t>
        </w:r>
        <w:r w:rsidR="0023619C">
          <w:rPr>
            <w:noProof/>
            <w:webHidden/>
          </w:rPr>
          <w:tab/>
        </w:r>
        <w:r w:rsidR="0023619C">
          <w:rPr>
            <w:noProof/>
            <w:webHidden/>
          </w:rPr>
          <w:fldChar w:fldCharType="begin"/>
        </w:r>
        <w:r w:rsidR="0023619C">
          <w:rPr>
            <w:noProof/>
            <w:webHidden/>
          </w:rPr>
          <w:instrText xml:space="preserve"> PAGEREF _Toc453234670 \h </w:instrText>
        </w:r>
        <w:r w:rsidR="0023619C">
          <w:rPr>
            <w:noProof/>
            <w:webHidden/>
          </w:rPr>
        </w:r>
      </w:ins>
      <w:r w:rsidR="0023619C">
        <w:rPr>
          <w:noProof/>
          <w:webHidden/>
        </w:rPr>
        <w:fldChar w:fldCharType="separate"/>
      </w:r>
      <w:ins w:id="43" w:author="Li Jin" w:date="2016-06-09T11:22:00Z">
        <w:r w:rsidR="0023619C">
          <w:rPr>
            <w:noProof/>
            <w:webHidden/>
          </w:rPr>
          <w:t>6</w:t>
        </w:r>
        <w:r w:rsidR="0023619C">
          <w:rPr>
            <w:noProof/>
            <w:webHidden/>
          </w:rPr>
          <w:fldChar w:fldCharType="end"/>
        </w:r>
        <w:r w:rsidR="0023619C" w:rsidRPr="0033703A">
          <w:rPr>
            <w:rStyle w:val="Hyperlink"/>
            <w:noProof/>
          </w:rPr>
          <w:fldChar w:fldCharType="end"/>
        </w:r>
      </w:ins>
    </w:p>
    <w:p w14:paraId="61CC13B0" w14:textId="77777777" w:rsidR="0023619C" w:rsidRDefault="0023619C">
      <w:pPr>
        <w:pStyle w:val="TableofFigures"/>
        <w:rPr>
          <w:ins w:id="44" w:author="Li Jin" w:date="2016-06-09T11:22:00Z"/>
          <w:rFonts w:eastAsiaTheme="minorEastAsia" w:cstheme="minorBidi"/>
          <w:noProof/>
          <w:sz w:val="22"/>
          <w:szCs w:val="22"/>
          <w:lang w:eastAsia="zh-CN"/>
        </w:rPr>
      </w:pPr>
      <w:ins w:id="45"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"_Toc453234671"</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2: Peak and Off-peak Months Using Average Speeds</w:t>
        </w:r>
        <w:r>
          <w:rPr>
            <w:noProof/>
            <w:webHidden/>
          </w:rPr>
          <w:tab/>
        </w:r>
        <w:r>
          <w:rPr>
            <w:noProof/>
            <w:webHidden/>
          </w:rPr>
          <w:fldChar w:fldCharType="begin"/>
        </w:r>
        <w:r>
          <w:rPr>
            <w:noProof/>
            <w:webHidden/>
          </w:rPr>
          <w:instrText xml:space="preserve"> PAGEREF _Toc453234671 \h </w:instrText>
        </w:r>
        <w:r>
          <w:rPr>
            <w:noProof/>
            <w:webHidden/>
          </w:rPr>
        </w:r>
      </w:ins>
      <w:r>
        <w:rPr>
          <w:noProof/>
          <w:webHidden/>
        </w:rPr>
        <w:fldChar w:fldCharType="separate"/>
      </w:r>
      <w:ins w:id="46" w:author="Li Jin" w:date="2016-06-09T11:22:00Z">
        <w:r>
          <w:rPr>
            <w:noProof/>
            <w:webHidden/>
          </w:rPr>
          <w:t>9</w:t>
        </w:r>
        <w:r>
          <w:rPr>
            <w:noProof/>
            <w:webHidden/>
          </w:rPr>
          <w:fldChar w:fldCharType="end"/>
        </w:r>
        <w:r w:rsidRPr="0033703A">
          <w:rPr>
            <w:rStyle w:val="Hyperlink"/>
            <w:noProof/>
          </w:rPr>
          <w:fldChar w:fldCharType="end"/>
        </w:r>
      </w:ins>
    </w:p>
    <w:p w14:paraId="6D1C414B" w14:textId="77777777" w:rsidR="0023619C" w:rsidRDefault="0023619C">
      <w:pPr>
        <w:pStyle w:val="TableofFigures"/>
        <w:rPr>
          <w:ins w:id="47" w:author="Li Jin" w:date="2016-06-09T11:22:00Z"/>
          <w:rFonts w:eastAsiaTheme="minorEastAsia" w:cstheme="minorBidi"/>
          <w:noProof/>
          <w:sz w:val="22"/>
          <w:szCs w:val="22"/>
          <w:lang w:eastAsia="zh-CN"/>
        </w:rPr>
      </w:pPr>
      <w:ins w:id="48"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"_Toc453234672"</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3: Peak and Off-peak Months Using Median Speeds</w:t>
        </w:r>
        <w:r>
          <w:rPr>
            <w:noProof/>
            <w:webHidden/>
          </w:rPr>
          <w:tab/>
        </w:r>
        <w:r>
          <w:rPr>
            <w:noProof/>
            <w:webHidden/>
          </w:rPr>
          <w:fldChar w:fldCharType="begin"/>
        </w:r>
        <w:r>
          <w:rPr>
            <w:noProof/>
            <w:webHidden/>
          </w:rPr>
          <w:instrText xml:space="preserve"> PAGEREF _Toc453234672 \h </w:instrText>
        </w:r>
        <w:r>
          <w:rPr>
            <w:noProof/>
            <w:webHidden/>
          </w:rPr>
        </w:r>
      </w:ins>
      <w:r>
        <w:rPr>
          <w:noProof/>
          <w:webHidden/>
        </w:rPr>
        <w:fldChar w:fldCharType="separate"/>
      </w:r>
      <w:ins w:id="49" w:author="Li Jin" w:date="2016-06-09T11:22:00Z">
        <w:r>
          <w:rPr>
            <w:noProof/>
            <w:webHidden/>
          </w:rPr>
          <w:t>10</w:t>
        </w:r>
        <w:r>
          <w:rPr>
            <w:noProof/>
            <w:webHidden/>
          </w:rPr>
          <w:fldChar w:fldCharType="end"/>
        </w:r>
        <w:r w:rsidRPr="0033703A">
          <w:rPr>
            <w:rStyle w:val="Hyperlink"/>
            <w:noProof/>
          </w:rPr>
          <w:fldChar w:fldCharType="end"/>
        </w:r>
      </w:ins>
    </w:p>
    <w:p w14:paraId="7001CBD6" w14:textId="77777777" w:rsidR="0023619C" w:rsidRDefault="0023619C">
      <w:pPr>
        <w:pStyle w:val="TableofFigures"/>
        <w:rPr>
          <w:ins w:id="50" w:author="Li Jin" w:date="2016-06-09T11:22:00Z"/>
          <w:rFonts w:eastAsiaTheme="minorEastAsia" w:cstheme="minorBidi"/>
          <w:noProof/>
          <w:sz w:val="22"/>
          <w:szCs w:val="22"/>
          <w:lang w:eastAsia="zh-CN"/>
        </w:rPr>
      </w:pPr>
      <w:ins w:id="51"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"_Toc453234673"</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4: Average and Median Speeds Difference in May and July</w:t>
        </w:r>
        <w:r>
          <w:rPr>
            <w:noProof/>
            <w:webHidden/>
          </w:rPr>
          <w:tab/>
        </w:r>
        <w:r>
          <w:rPr>
            <w:noProof/>
            <w:webHidden/>
          </w:rPr>
          <w:fldChar w:fldCharType="begin"/>
        </w:r>
        <w:r>
          <w:rPr>
            <w:noProof/>
            <w:webHidden/>
          </w:rPr>
          <w:instrText xml:space="preserve"> PAGEREF _Toc453234673 \h </w:instrText>
        </w:r>
        <w:r>
          <w:rPr>
            <w:noProof/>
            <w:webHidden/>
          </w:rPr>
        </w:r>
      </w:ins>
      <w:r>
        <w:rPr>
          <w:noProof/>
          <w:webHidden/>
        </w:rPr>
        <w:fldChar w:fldCharType="separate"/>
      </w:r>
      <w:ins w:id="52" w:author="Li Jin" w:date="2016-06-09T11:22:00Z">
        <w:r>
          <w:rPr>
            <w:noProof/>
            <w:webHidden/>
          </w:rPr>
          <w:t>11</w:t>
        </w:r>
        <w:r>
          <w:rPr>
            <w:noProof/>
            <w:webHidden/>
          </w:rPr>
          <w:fldChar w:fldCharType="end"/>
        </w:r>
        <w:r w:rsidRPr="0033703A">
          <w:rPr>
            <w:rStyle w:val="Hyperlink"/>
            <w:noProof/>
          </w:rPr>
          <w:fldChar w:fldCharType="end"/>
        </w:r>
      </w:ins>
    </w:p>
    <w:p w14:paraId="0FF5B8AC" w14:textId="77777777" w:rsidR="0023619C" w:rsidRDefault="0023619C">
      <w:pPr>
        <w:pStyle w:val="TableofFigures"/>
        <w:rPr>
          <w:ins w:id="53" w:author="Li Jin" w:date="2016-06-09T11:22:00Z"/>
          <w:rFonts w:eastAsiaTheme="minorEastAsia" w:cstheme="minorBidi"/>
          <w:noProof/>
          <w:sz w:val="22"/>
          <w:szCs w:val="22"/>
          <w:lang w:eastAsia="zh-CN"/>
        </w:rPr>
      </w:pPr>
      <w:ins w:id="54"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"_Toc453234674"</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5: Highest and Lowest Hourly Speed in Pk Month Weekday and Off-Pk Month Weekday</w:t>
        </w:r>
        <w:r>
          <w:rPr>
            <w:noProof/>
            <w:webHidden/>
          </w:rPr>
          <w:tab/>
        </w:r>
        <w:r>
          <w:rPr>
            <w:noProof/>
            <w:webHidden/>
          </w:rPr>
          <w:fldChar w:fldCharType="begin"/>
        </w:r>
        <w:r>
          <w:rPr>
            <w:noProof/>
            <w:webHidden/>
          </w:rPr>
          <w:instrText xml:space="preserve"> PAGEREF _Toc453234674 \h </w:instrText>
        </w:r>
        <w:r>
          <w:rPr>
            <w:noProof/>
            <w:webHidden/>
          </w:rPr>
        </w:r>
      </w:ins>
      <w:r>
        <w:rPr>
          <w:noProof/>
          <w:webHidden/>
        </w:rPr>
        <w:fldChar w:fldCharType="separate"/>
      </w:r>
      <w:ins w:id="55" w:author="Li Jin" w:date="2016-06-09T11:22:00Z">
        <w:r>
          <w:rPr>
            <w:noProof/>
            <w:webHidden/>
          </w:rPr>
          <w:t>12</w:t>
        </w:r>
        <w:r>
          <w:rPr>
            <w:noProof/>
            <w:webHidden/>
          </w:rPr>
          <w:fldChar w:fldCharType="end"/>
        </w:r>
        <w:r w:rsidRPr="0033703A">
          <w:rPr>
            <w:rStyle w:val="Hyperlink"/>
            <w:noProof/>
          </w:rPr>
          <w:fldChar w:fldCharType="end"/>
        </w:r>
      </w:ins>
    </w:p>
    <w:p w14:paraId="60BA4F90" w14:textId="77777777" w:rsidR="0023619C" w:rsidRDefault="0023619C">
      <w:pPr>
        <w:pStyle w:val="TableofFigures"/>
        <w:rPr>
          <w:ins w:id="56" w:author="Li Jin" w:date="2016-06-09T11:22:00Z"/>
          <w:rFonts w:eastAsiaTheme="minorEastAsia" w:cstheme="minorBidi"/>
          <w:noProof/>
          <w:sz w:val="22"/>
          <w:szCs w:val="22"/>
          <w:lang w:eastAsia="zh-CN"/>
        </w:rPr>
      </w:pPr>
      <w:ins w:id="57"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"_Toc453234675"</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6: Highest and Lowest Hourly Speed in Pk Month Weekend and Off-Pk Month Weekend</w:t>
        </w:r>
        <w:r>
          <w:rPr>
            <w:noProof/>
            <w:webHidden/>
          </w:rPr>
          <w:tab/>
        </w:r>
        <w:r>
          <w:rPr>
            <w:noProof/>
            <w:webHidden/>
          </w:rPr>
          <w:fldChar w:fldCharType="begin"/>
        </w:r>
        <w:r>
          <w:rPr>
            <w:noProof/>
            <w:webHidden/>
          </w:rPr>
          <w:instrText xml:space="preserve"> PAGEREF _Toc453234675 \h </w:instrText>
        </w:r>
        <w:r>
          <w:rPr>
            <w:noProof/>
            <w:webHidden/>
          </w:rPr>
        </w:r>
      </w:ins>
      <w:r>
        <w:rPr>
          <w:noProof/>
          <w:webHidden/>
        </w:rPr>
        <w:fldChar w:fldCharType="separate"/>
      </w:r>
      <w:ins w:id="58" w:author="Li Jin" w:date="2016-06-09T11:22:00Z">
        <w:r>
          <w:rPr>
            <w:noProof/>
            <w:webHidden/>
          </w:rPr>
          <w:t>13</w:t>
        </w:r>
        <w:r>
          <w:rPr>
            <w:noProof/>
            <w:webHidden/>
          </w:rPr>
          <w:fldChar w:fldCharType="end"/>
        </w:r>
        <w:r w:rsidRPr="0033703A">
          <w:rPr>
            <w:rStyle w:val="Hyperlink"/>
            <w:noProof/>
          </w:rPr>
          <w:fldChar w:fldCharType="end"/>
        </w:r>
      </w:ins>
    </w:p>
    <w:p w14:paraId="668B202D" w14:textId="77777777" w:rsidR="0023619C" w:rsidRDefault="0023619C">
      <w:pPr>
        <w:pStyle w:val="TableofFigures"/>
        <w:rPr>
          <w:ins w:id="59" w:author="Li Jin" w:date="2016-06-09T11:22:00Z"/>
          <w:rFonts w:eastAsiaTheme="minorEastAsia" w:cstheme="minorBidi"/>
          <w:noProof/>
          <w:sz w:val="22"/>
          <w:szCs w:val="22"/>
          <w:lang w:eastAsia="zh-CN"/>
        </w:rPr>
      </w:pPr>
      <w:ins w:id="60"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"_Toc453234676"</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7: Highest and Lowest Hourly Speed in Pk Month Holiday and Off-Pk Month Holiday</w:t>
        </w:r>
        <w:r>
          <w:rPr>
            <w:noProof/>
            <w:webHidden/>
          </w:rPr>
          <w:tab/>
        </w:r>
        <w:r>
          <w:rPr>
            <w:noProof/>
            <w:webHidden/>
          </w:rPr>
          <w:fldChar w:fldCharType="begin"/>
        </w:r>
        <w:r>
          <w:rPr>
            <w:noProof/>
            <w:webHidden/>
          </w:rPr>
          <w:instrText xml:space="preserve"> PAGEREF _Toc453234676 \h </w:instrText>
        </w:r>
        <w:r>
          <w:rPr>
            <w:noProof/>
            <w:webHidden/>
          </w:rPr>
        </w:r>
      </w:ins>
      <w:r>
        <w:rPr>
          <w:noProof/>
          <w:webHidden/>
        </w:rPr>
        <w:fldChar w:fldCharType="separate"/>
      </w:r>
      <w:ins w:id="61" w:author="Li Jin" w:date="2016-06-09T11:22:00Z">
        <w:r>
          <w:rPr>
            <w:noProof/>
            <w:webHidden/>
          </w:rPr>
          <w:t>14</w:t>
        </w:r>
        <w:r>
          <w:rPr>
            <w:noProof/>
            <w:webHidden/>
          </w:rPr>
          <w:fldChar w:fldCharType="end"/>
        </w:r>
        <w:r w:rsidRPr="0033703A">
          <w:rPr>
            <w:rStyle w:val="Hyperlink"/>
            <w:noProof/>
          </w:rPr>
          <w:fldChar w:fldCharType="end"/>
        </w:r>
      </w:ins>
    </w:p>
    <w:p w14:paraId="025E4886" w14:textId="77777777" w:rsidR="0023619C" w:rsidRDefault="0023619C">
      <w:pPr>
        <w:pStyle w:val="TableofFigures"/>
        <w:rPr>
          <w:ins w:id="62" w:author="Li Jin" w:date="2016-06-09T11:22:00Z"/>
          <w:rFonts w:eastAsiaTheme="minorEastAsia" w:cstheme="minorBidi"/>
          <w:noProof/>
          <w:sz w:val="22"/>
          <w:szCs w:val="22"/>
          <w:lang w:eastAsia="zh-CN"/>
        </w:rPr>
      </w:pPr>
      <w:ins w:id="63"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"_Toc453234677"</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8:  I-4 – Field Collected Average Speeds</w:t>
        </w:r>
        <w:r>
          <w:rPr>
            <w:noProof/>
            <w:webHidden/>
          </w:rPr>
          <w:tab/>
        </w:r>
        <w:r>
          <w:rPr>
            <w:noProof/>
            <w:webHidden/>
          </w:rPr>
          <w:fldChar w:fldCharType="begin"/>
        </w:r>
        <w:r>
          <w:rPr>
            <w:noProof/>
            <w:webHidden/>
          </w:rPr>
          <w:instrText xml:space="preserve"> PAGEREF _Toc453234677 \h </w:instrText>
        </w:r>
        <w:r>
          <w:rPr>
            <w:noProof/>
            <w:webHidden/>
          </w:rPr>
        </w:r>
      </w:ins>
      <w:r>
        <w:rPr>
          <w:noProof/>
          <w:webHidden/>
        </w:rPr>
        <w:fldChar w:fldCharType="separate"/>
      </w:r>
      <w:ins w:id="64" w:author="Li Jin" w:date="2016-06-09T11:22:00Z">
        <w:r>
          <w:rPr>
            <w:noProof/>
            <w:webHidden/>
          </w:rPr>
          <w:t>16</w:t>
        </w:r>
        <w:r>
          <w:rPr>
            <w:noProof/>
            <w:webHidden/>
          </w:rPr>
          <w:fldChar w:fldCharType="end"/>
        </w:r>
        <w:r w:rsidRPr="0033703A">
          <w:rPr>
            <w:rStyle w:val="Hyperlink"/>
            <w:noProof/>
          </w:rPr>
          <w:fldChar w:fldCharType="end"/>
        </w:r>
      </w:ins>
    </w:p>
    <w:p w14:paraId="7610FEEA" w14:textId="77777777" w:rsidR="0023619C" w:rsidRDefault="0023619C">
      <w:pPr>
        <w:pStyle w:val="TableofFigures"/>
        <w:rPr>
          <w:ins w:id="65" w:author="Li Jin" w:date="2016-06-09T11:22:00Z"/>
          <w:rFonts w:eastAsiaTheme="minorEastAsia" w:cstheme="minorBidi"/>
          <w:noProof/>
          <w:sz w:val="22"/>
          <w:szCs w:val="22"/>
          <w:lang w:eastAsia="zh-CN"/>
        </w:rPr>
      </w:pPr>
      <w:ins w:id="66"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"_Toc453234678"</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9: Apopka/Kissimmee Vineland Road – Nokia HERE Speeds</w:t>
        </w:r>
        <w:r>
          <w:rPr>
            <w:noProof/>
            <w:webHidden/>
          </w:rPr>
          <w:tab/>
        </w:r>
        <w:r>
          <w:rPr>
            <w:noProof/>
            <w:webHidden/>
          </w:rPr>
          <w:fldChar w:fldCharType="begin"/>
        </w:r>
        <w:r>
          <w:rPr>
            <w:noProof/>
            <w:webHidden/>
          </w:rPr>
          <w:instrText xml:space="preserve"> PAGEREF _Toc453234678 \h </w:instrText>
        </w:r>
        <w:r>
          <w:rPr>
            <w:noProof/>
            <w:webHidden/>
          </w:rPr>
        </w:r>
      </w:ins>
      <w:r>
        <w:rPr>
          <w:noProof/>
          <w:webHidden/>
        </w:rPr>
        <w:fldChar w:fldCharType="separate"/>
      </w:r>
      <w:ins w:id="67" w:author="Li Jin" w:date="2016-06-09T11:22:00Z">
        <w:r>
          <w:rPr>
            <w:noProof/>
            <w:webHidden/>
          </w:rPr>
          <w:t>17</w:t>
        </w:r>
        <w:r>
          <w:rPr>
            <w:noProof/>
            <w:webHidden/>
          </w:rPr>
          <w:fldChar w:fldCharType="end"/>
        </w:r>
        <w:r w:rsidRPr="0033703A">
          <w:rPr>
            <w:rStyle w:val="Hyperlink"/>
            <w:noProof/>
          </w:rPr>
          <w:fldChar w:fldCharType="end"/>
        </w:r>
      </w:ins>
    </w:p>
    <w:p w14:paraId="051046BB" w14:textId="77777777" w:rsidR="0023619C" w:rsidRDefault="0023619C">
      <w:pPr>
        <w:pStyle w:val="TableofFigures"/>
        <w:rPr>
          <w:ins w:id="68" w:author="Li Jin" w:date="2016-06-09T11:22:00Z"/>
          <w:rFonts w:eastAsiaTheme="minorEastAsia" w:cstheme="minorBidi"/>
          <w:noProof/>
          <w:sz w:val="22"/>
          <w:szCs w:val="22"/>
          <w:lang w:eastAsia="zh-CN"/>
        </w:rPr>
      </w:pPr>
      <w:ins w:id="69" w:author="Li Jin" w:date="2016-06-09T11:22:00Z">
        <w:r w:rsidRPr="0033703A">
          <w:rPr>
            <w:rStyle w:val="Hyperlink"/>
            <w:noProof/>
          </w:rPr>
          <w:fldChar w:fldCharType="begin"/>
        </w:r>
        <w:r w:rsidRPr="0033703A">
          <w:rPr>
            <w:rStyle w:val="Hyperlink"/>
            <w:noProof/>
          </w:rPr>
          <w:instrText xml:space="preserve"> </w:instrText>
        </w:r>
        <w:r>
          <w:rPr>
            <w:noProof/>
          </w:rPr>
          <w:instrText>HYPERLINK \l "_Toc453234679"</w:instrText>
        </w:r>
        <w:r w:rsidRPr="0033703A">
          <w:rPr>
            <w:rStyle w:val="Hyperlink"/>
            <w:noProof/>
          </w:rPr>
          <w:instrText xml:space="preserve"> </w:instrText>
        </w:r>
        <w:r w:rsidRPr="0033703A">
          <w:rPr>
            <w:rStyle w:val="Hyperlink"/>
            <w:noProof/>
          </w:rPr>
        </w:r>
        <w:r w:rsidRPr="0033703A">
          <w:rPr>
            <w:rStyle w:val="Hyperlink"/>
            <w:noProof/>
          </w:rPr>
          <w:fldChar w:fldCharType="separate"/>
        </w:r>
        <w:r w:rsidRPr="0033703A">
          <w:rPr>
            <w:rStyle w:val="Hyperlink"/>
            <w:noProof/>
          </w:rPr>
          <w:t>Table 10: Turkey Lake Road – Nokia HERE Speeds</w:t>
        </w:r>
        <w:r>
          <w:rPr>
            <w:noProof/>
            <w:webHidden/>
          </w:rPr>
          <w:tab/>
        </w:r>
        <w:r>
          <w:rPr>
            <w:noProof/>
            <w:webHidden/>
          </w:rPr>
          <w:fldChar w:fldCharType="begin"/>
        </w:r>
        <w:r>
          <w:rPr>
            <w:noProof/>
            <w:webHidden/>
          </w:rPr>
          <w:instrText xml:space="preserve"> PAGEREF _Toc453234679 \h </w:instrText>
        </w:r>
        <w:r>
          <w:rPr>
            <w:noProof/>
            <w:webHidden/>
          </w:rPr>
        </w:r>
      </w:ins>
      <w:r>
        <w:rPr>
          <w:noProof/>
          <w:webHidden/>
        </w:rPr>
        <w:fldChar w:fldCharType="separate"/>
      </w:r>
      <w:ins w:id="70" w:author="Li Jin" w:date="2016-06-09T11:22:00Z">
        <w:r>
          <w:rPr>
            <w:noProof/>
            <w:webHidden/>
          </w:rPr>
          <w:t>17</w:t>
        </w:r>
        <w:r>
          <w:rPr>
            <w:noProof/>
            <w:webHidden/>
          </w:rPr>
          <w:fldChar w:fldCharType="end"/>
        </w:r>
        <w:r w:rsidRPr="0033703A">
          <w:rPr>
            <w:rStyle w:val="Hyperlink"/>
            <w:noProof/>
          </w:rPr>
          <w:fldChar w:fldCharType="end"/>
        </w:r>
      </w:ins>
    </w:p>
    <w:p w14:paraId="2640AD8A" w14:textId="77777777" w:rsidR="002E7E8F" w:rsidDel="0023619C" w:rsidRDefault="002E7E8F">
      <w:pPr>
        <w:pStyle w:val="TableofFigures"/>
        <w:rPr>
          <w:del w:id="71" w:author="Li Jin" w:date="2016-06-09T11:22:00Z"/>
          <w:rFonts w:eastAsiaTheme="minorEastAsia" w:cstheme="minorBidi"/>
          <w:noProof/>
          <w:sz w:val="22"/>
          <w:szCs w:val="22"/>
          <w:lang w:eastAsia="zh-CN"/>
        </w:rPr>
      </w:pPr>
      <w:del w:id="72" w:author="Li Jin" w:date="2016-06-09T11:22:00Z">
        <w:r w:rsidRPr="0023619C" w:rsidDel="0023619C">
          <w:rPr>
            <w:noProof/>
            <w:rPrChange w:id="73" w:author="Li Jin" w:date="2016-06-09T11:22:00Z">
              <w:rPr>
                <w:rStyle w:val="Hyperlink"/>
                <w:noProof/>
              </w:rPr>
            </w:rPrChange>
          </w:rPr>
          <w:delText>Table 1: Here Speed Data Time Period</w:delText>
        </w:r>
        <w:r w:rsidDel="0023619C">
          <w:rPr>
            <w:noProof/>
            <w:webHidden/>
          </w:rPr>
          <w:tab/>
        </w:r>
        <w:r w:rsidR="00FA330A" w:rsidDel="0023619C">
          <w:rPr>
            <w:noProof/>
            <w:webHidden/>
          </w:rPr>
          <w:delText>6</w:delText>
        </w:r>
      </w:del>
    </w:p>
    <w:p w14:paraId="1A4E469A" w14:textId="77777777" w:rsidR="002E7E8F" w:rsidDel="0023619C" w:rsidRDefault="002E7E8F">
      <w:pPr>
        <w:pStyle w:val="TableofFigures"/>
        <w:rPr>
          <w:del w:id="74" w:author="Li Jin" w:date="2016-06-09T11:22:00Z"/>
          <w:rFonts w:eastAsiaTheme="minorEastAsia" w:cstheme="minorBidi"/>
          <w:noProof/>
          <w:sz w:val="22"/>
          <w:szCs w:val="22"/>
          <w:lang w:eastAsia="zh-CN"/>
        </w:rPr>
      </w:pPr>
      <w:del w:id="75" w:author="Li Jin" w:date="2016-06-09T11:22:00Z">
        <w:r w:rsidRPr="0023619C" w:rsidDel="0023619C">
          <w:rPr>
            <w:noProof/>
            <w:rPrChange w:id="76" w:author="Li Jin" w:date="2016-06-09T11:22:00Z">
              <w:rPr>
                <w:rStyle w:val="Hyperlink"/>
                <w:noProof/>
              </w:rPr>
            </w:rPrChange>
          </w:rPr>
          <w:delText>Table 2: Peak and Off-peak Months Using Average Speeds</w:delText>
        </w:r>
        <w:r w:rsidDel="0023619C">
          <w:rPr>
            <w:noProof/>
            <w:webHidden/>
          </w:rPr>
          <w:tab/>
        </w:r>
        <w:r w:rsidR="00FA330A" w:rsidDel="0023619C">
          <w:rPr>
            <w:noProof/>
            <w:webHidden/>
          </w:rPr>
          <w:delText>9</w:delText>
        </w:r>
      </w:del>
    </w:p>
    <w:p w14:paraId="47F72FA7" w14:textId="77777777" w:rsidR="002E7E8F" w:rsidDel="0023619C" w:rsidRDefault="002E7E8F">
      <w:pPr>
        <w:pStyle w:val="TableofFigures"/>
        <w:rPr>
          <w:del w:id="77" w:author="Li Jin" w:date="2016-06-09T11:22:00Z"/>
          <w:rFonts w:eastAsiaTheme="minorEastAsia" w:cstheme="minorBidi"/>
          <w:noProof/>
          <w:sz w:val="22"/>
          <w:szCs w:val="22"/>
          <w:lang w:eastAsia="zh-CN"/>
        </w:rPr>
      </w:pPr>
      <w:del w:id="78" w:author="Li Jin" w:date="2016-06-09T11:22:00Z">
        <w:r w:rsidRPr="0023619C" w:rsidDel="0023619C">
          <w:rPr>
            <w:noProof/>
            <w:rPrChange w:id="79" w:author="Li Jin" w:date="2016-06-09T11:22:00Z">
              <w:rPr>
                <w:rStyle w:val="Hyperlink"/>
                <w:noProof/>
              </w:rPr>
            </w:rPrChange>
          </w:rPr>
          <w:delText>Table 3: Peak and Off-peak Months Using Median Speeds</w:delText>
        </w:r>
        <w:r w:rsidDel="0023619C">
          <w:rPr>
            <w:noProof/>
            <w:webHidden/>
          </w:rPr>
          <w:tab/>
        </w:r>
        <w:r w:rsidR="00FA330A" w:rsidDel="0023619C">
          <w:rPr>
            <w:noProof/>
            <w:webHidden/>
          </w:rPr>
          <w:delText>10</w:delText>
        </w:r>
      </w:del>
    </w:p>
    <w:p w14:paraId="70EBEBDD" w14:textId="77777777" w:rsidR="002E7E8F" w:rsidDel="0023619C" w:rsidRDefault="002E7E8F">
      <w:pPr>
        <w:pStyle w:val="TableofFigures"/>
        <w:rPr>
          <w:del w:id="80" w:author="Li Jin" w:date="2016-06-09T11:22:00Z"/>
          <w:rFonts w:eastAsiaTheme="minorEastAsia" w:cstheme="minorBidi"/>
          <w:noProof/>
          <w:sz w:val="22"/>
          <w:szCs w:val="22"/>
          <w:lang w:eastAsia="zh-CN"/>
        </w:rPr>
      </w:pPr>
      <w:del w:id="81" w:author="Li Jin" w:date="2016-06-09T11:22:00Z">
        <w:r w:rsidRPr="0023619C" w:rsidDel="0023619C">
          <w:rPr>
            <w:noProof/>
            <w:rPrChange w:id="82" w:author="Li Jin" w:date="2016-06-09T11:22:00Z">
              <w:rPr>
                <w:rStyle w:val="Hyperlink"/>
                <w:noProof/>
              </w:rPr>
            </w:rPrChange>
          </w:rPr>
          <w:delText>Table 4: Average and Median Speeds Difference in May and July</w:delText>
        </w:r>
        <w:r w:rsidDel="0023619C">
          <w:rPr>
            <w:noProof/>
            <w:webHidden/>
          </w:rPr>
          <w:tab/>
        </w:r>
        <w:r w:rsidR="00FA330A" w:rsidDel="0023619C">
          <w:rPr>
            <w:noProof/>
            <w:webHidden/>
          </w:rPr>
          <w:delText>11</w:delText>
        </w:r>
      </w:del>
    </w:p>
    <w:p w14:paraId="25C46117" w14:textId="77777777" w:rsidR="002E7E8F" w:rsidDel="0023619C" w:rsidRDefault="002E7E8F">
      <w:pPr>
        <w:pStyle w:val="TableofFigures"/>
        <w:rPr>
          <w:del w:id="83" w:author="Li Jin" w:date="2016-06-09T11:22:00Z"/>
          <w:rFonts w:eastAsiaTheme="minorEastAsia" w:cstheme="minorBidi"/>
          <w:noProof/>
          <w:sz w:val="22"/>
          <w:szCs w:val="22"/>
          <w:lang w:eastAsia="zh-CN"/>
        </w:rPr>
      </w:pPr>
      <w:del w:id="84" w:author="Li Jin" w:date="2016-06-09T11:22:00Z">
        <w:r w:rsidRPr="0023619C" w:rsidDel="0023619C">
          <w:rPr>
            <w:noProof/>
            <w:rPrChange w:id="85" w:author="Li Jin" w:date="2016-06-09T11:22:00Z">
              <w:rPr>
                <w:rStyle w:val="Hyperlink"/>
                <w:noProof/>
              </w:rPr>
            </w:rPrChange>
          </w:rPr>
          <w:delText>Table 5: Highest and Lowest Hourly Speed in Pk Month Weekday and Off-Pk Month Weekday</w:delText>
        </w:r>
        <w:r w:rsidDel="0023619C">
          <w:rPr>
            <w:noProof/>
            <w:webHidden/>
          </w:rPr>
          <w:tab/>
        </w:r>
      </w:del>
      <w:del w:id="86" w:author="Li Jin" w:date="2016-06-08T15:30:00Z">
        <w:r w:rsidDel="00FA330A">
          <w:rPr>
            <w:noProof/>
            <w:webHidden/>
          </w:rPr>
          <w:delText>13</w:delText>
        </w:r>
      </w:del>
    </w:p>
    <w:p w14:paraId="79CD8718" w14:textId="77777777" w:rsidR="002E7E8F" w:rsidDel="0023619C" w:rsidRDefault="002E7E8F">
      <w:pPr>
        <w:pStyle w:val="TableofFigures"/>
        <w:rPr>
          <w:del w:id="87" w:author="Li Jin" w:date="2016-06-09T11:22:00Z"/>
          <w:rFonts w:eastAsiaTheme="minorEastAsia" w:cstheme="minorBidi"/>
          <w:noProof/>
          <w:sz w:val="22"/>
          <w:szCs w:val="22"/>
          <w:lang w:eastAsia="zh-CN"/>
        </w:rPr>
      </w:pPr>
      <w:del w:id="88" w:author="Li Jin" w:date="2016-06-09T11:22:00Z">
        <w:r w:rsidRPr="0023619C" w:rsidDel="0023619C">
          <w:rPr>
            <w:noProof/>
            <w:rPrChange w:id="89" w:author="Li Jin" w:date="2016-06-09T11:22:00Z">
              <w:rPr>
                <w:rStyle w:val="Hyperlink"/>
                <w:noProof/>
              </w:rPr>
            </w:rPrChange>
          </w:rPr>
          <w:delText>Table 6: Highest and Lowest Hourly Speed in Pk Month Weekend and Off-Pk Month Weekend</w:delText>
        </w:r>
        <w:r w:rsidDel="0023619C">
          <w:rPr>
            <w:noProof/>
            <w:webHidden/>
          </w:rPr>
          <w:tab/>
        </w:r>
      </w:del>
      <w:del w:id="90" w:author="Li Jin" w:date="2016-06-08T15:30:00Z">
        <w:r w:rsidDel="00FA330A">
          <w:rPr>
            <w:noProof/>
            <w:webHidden/>
          </w:rPr>
          <w:delText>14</w:delText>
        </w:r>
      </w:del>
    </w:p>
    <w:p w14:paraId="5CC49875" w14:textId="77777777" w:rsidR="002E7E8F" w:rsidDel="0023619C" w:rsidRDefault="002E7E8F">
      <w:pPr>
        <w:pStyle w:val="TableofFigures"/>
        <w:rPr>
          <w:del w:id="91" w:author="Li Jin" w:date="2016-06-09T11:22:00Z"/>
          <w:rFonts w:eastAsiaTheme="minorEastAsia" w:cstheme="minorBidi"/>
          <w:noProof/>
          <w:sz w:val="22"/>
          <w:szCs w:val="22"/>
          <w:lang w:eastAsia="zh-CN"/>
        </w:rPr>
      </w:pPr>
      <w:del w:id="92" w:author="Li Jin" w:date="2016-06-09T11:22:00Z">
        <w:r w:rsidRPr="0023619C" w:rsidDel="0023619C">
          <w:rPr>
            <w:noProof/>
            <w:rPrChange w:id="93" w:author="Li Jin" w:date="2016-06-09T11:22:00Z">
              <w:rPr>
                <w:rStyle w:val="Hyperlink"/>
                <w:noProof/>
              </w:rPr>
            </w:rPrChange>
          </w:rPr>
          <w:delText>Table 7: Highest and Lowest Hourly Speed in Pk Month Holiday and Off-Pk Month Holiday</w:delText>
        </w:r>
        <w:r w:rsidDel="0023619C">
          <w:rPr>
            <w:noProof/>
            <w:webHidden/>
          </w:rPr>
          <w:tab/>
        </w:r>
      </w:del>
      <w:del w:id="94" w:author="Li Jin" w:date="2016-06-08T15:30:00Z">
        <w:r w:rsidDel="00FA330A">
          <w:rPr>
            <w:noProof/>
            <w:webHidden/>
          </w:rPr>
          <w:delText>15</w:delText>
        </w:r>
      </w:del>
    </w:p>
    <w:p w14:paraId="7D199A57" w14:textId="77777777" w:rsidR="002E7E8F" w:rsidDel="0023619C" w:rsidRDefault="002E7E8F">
      <w:pPr>
        <w:pStyle w:val="TableofFigures"/>
        <w:rPr>
          <w:del w:id="95" w:author="Li Jin" w:date="2016-06-09T11:22:00Z"/>
          <w:rFonts w:eastAsiaTheme="minorEastAsia" w:cstheme="minorBidi"/>
          <w:noProof/>
          <w:sz w:val="22"/>
          <w:szCs w:val="22"/>
          <w:lang w:eastAsia="zh-CN"/>
        </w:rPr>
      </w:pPr>
      <w:del w:id="96" w:author="Li Jin" w:date="2016-06-09T11:22:00Z">
        <w:r w:rsidRPr="0023619C" w:rsidDel="0023619C">
          <w:rPr>
            <w:noProof/>
            <w:rPrChange w:id="97" w:author="Li Jin" w:date="2016-06-09T11:22:00Z">
              <w:rPr>
                <w:rStyle w:val="Hyperlink"/>
                <w:noProof/>
              </w:rPr>
            </w:rPrChange>
          </w:rPr>
          <w:delText>Table 8:  I-4 – Field Collected Average Speeds</w:delText>
        </w:r>
        <w:r w:rsidDel="0023619C">
          <w:rPr>
            <w:noProof/>
            <w:webHidden/>
          </w:rPr>
          <w:tab/>
        </w:r>
      </w:del>
      <w:del w:id="98" w:author="Li Jin" w:date="2016-06-08T15:30:00Z">
        <w:r w:rsidDel="00FA330A">
          <w:rPr>
            <w:noProof/>
            <w:webHidden/>
          </w:rPr>
          <w:delText>16</w:delText>
        </w:r>
      </w:del>
    </w:p>
    <w:p w14:paraId="5A42F3A4" w14:textId="77777777" w:rsidR="002E7E8F" w:rsidDel="0023619C" w:rsidRDefault="002E7E8F">
      <w:pPr>
        <w:pStyle w:val="TableofFigures"/>
        <w:rPr>
          <w:del w:id="99" w:author="Li Jin" w:date="2016-06-09T11:22:00Z"/>
          <w:rFonts w:eastAsiaTheme="minorEastAsia" w:cstheme="minorBidi"/>
          <w:noProof/>
          <w:sz w:val="22"/>
          <w:szCs w:val="22"/>
          <w:lang w:eastAsia="zh-CN"/>
        </w:rPr>
      </w:pPr>
      <w:del w:id="100" w:author="Li Jin" w:date="2016-06-09T11:22:00Z">
        <w:r w:rsidRPr="0023619C" w:rsidDel="0023619C">
          <w:rPr>
            <w:noProof/>
            <w:rPrChange w:id="101" w:author="Li Jin" w:date="2016-06-09T11:22:00Z">
              <w:rPr>
                <w:rStyle w:val="Hyperlink"/>
                <w:noProof/>
              </w:rPr>
            </w:rPrChange>
          </w:rPr>
          <w:delText>Table 9: Apopka/Kissimmee Vineland Road – Nokia HERE Speeds</w:delText>
        </w:r>
        <w:r w:rsidDel="0023619C">
          <w:rPr>
            <w:noProof/>
            <w:webHidden/>
          </w:rPr>
          <w:tab/>
        </w:r>
      </w:del>
      <w:del w:id="102" w:author="Li Jin" w:date="2016-06-08T15:30:00Z">
        <w:r w:rsidDel="00FA330A">
          <w:rPr>
            <w:noProof/>
            <w:webHidden/>
          </w:rPr>
          <w:delText>17</w:delText>
        </w:r>
      </w:del>
    </w:p>
    <w:p w14:paraId="5589B41E" w14:textId="77777777" w:rsidR="002E7E8F" w:rsidDel="0023619C" w:rsidRDefault="002E7E8F">
      <w:pPr>
        <w:pStyle w:val="TableofFigures"/>
        <w:rPr>
          <w:del w:id="103" w:author="Li Jin" w:date="2016-06-09T11:22:00Z"/>
          <w:rFonts w:eastAsiaTheme="minorEastAsia" w:cstheme="minorBidi"/>
          <w:noProof/>
          <w:sz w:val="22"/>
          <w:szCs w:val="22"/>
          <w:lang w:eastAsia="zh-CN"/>
        </w:rPr>
      </w:pPr>
      <w:del w:id="104" w:author="Li Jin" w:date="2016-06-09T11:22:00Z">
        <w:r w:rsidRPr="0023619C" w:rsidDel="0023619C">
          <w:rPr>
            <w:noProof/>
            <w:rPrChange w:id="105" w:author="Li Jin" w:date="2016-06-09T11:22:00Z">
              <w:rPr>
                <w:rStyle w:val="Hyperlink"/>
                <w:noProof/>
              </w:rPr>
            </w:rPrChange>
          </w:rPr>
          <w:delText>Table 10: Turkey Lake Road – Nokia HERE Speeds</w:delText>
        </w:r>
        <w:r w:rsidDel="0023619C">
          <w:rPr>
            <w:noProof/>
            <w:webHidden/>
          </w:rPr>
          <w:tab/>
        </w:r>
      </w:del>
      <w:del w:id="106" w:author="Li Jin" w:date="2016-06-08T15:30:00Z">
        <w:r w:rsidDel="00FA330A">
          <w:rPr>
            <w:noProof/>
            <w:webHidden/>
          </w:rPr>
          <w:delText>17</w:delText>
        </w:r>
      </w:del>
    </w:p>
    <w:p w14:paraId="1ECFBF10" w14:textId="77777777" w:rsidR="00C27B5E" w:rsidRDefault="006426F1" w:rsidP="00CE25E2">
      <w:r>
        <w:fldChar w:fldCharType="end"/>
      </w:r>
    </w:p>
    <w:p w14:paraId="22E18C53" w14:textId="77777777" w:rsidR="00C27B5E" w:rsidRDefault="00C27B5E" w:rsidP="00CE25E2"/>
    <w:p w14:paraId="41D118E1" w14:textId="77777777" w:rsidR="00B54D3F" w:rsidRDefault="001162D6" w:rsidP="00C52928">
      <w:pPr>
        <w:spacing w:after="0" w:line="240" w:lineRule="auto"/>
        <w:jc w:val="left"/>
        <w:sectPr w:rsidR="00B54D3F" w:rsidSect="003C0746">
          <w:headerReference w:type="default" r:id="rId10"/>
          <w:footerReference w:type="default" r:id="rId11"/>
          <w:footerReference w:type="first" r:id="rId12"/>
          <w:pgSz w:w="12240" w:h="15840" w:code="1"/>
          <w:pgMar w:top="1440" w:right="1080" w:bottom="864" w:left="1440" w:header="720" w:footer="432" w:gutter="0"/>
          <w:pgNumType w:fmt="lowerRoman"/>
          <w:cols w:space="720"/>
          <w:titlePg/>
          <w:docGrid w:linePitch="360"/>
        </w:sectPr>
      </w:pPr>
      <w:r>
        <w:br w:type="page"/>
      </w:r>
    </w:p>
    <w:p w14:paraId="0DB44995" w14:textId="77777777" w:rsidR="00D43A33" w:rsidRDefault="00D43A33" w:rsidP="00D43A33">
      <w:pPr>
        <w:pStyle w:val="Heading1"/>
      </w:pPr>
      <w:bookmarkStart w:id="107" w:name="_Toc453234609"/>
      <w:r>
        <w:lastRenderedPageBreak/>
        <w:t xml:space="preserve">Background </w:t>
      </w:r>
      <w:r w:rsidR="00E265B0">
        <w:t>and Summary</w:t>
      </w:r>
      <w:bookmarkEnd w:id="107"/>
    </w:p>
    <w:p w14:paraId="58778470" w14:textId="430939C4" w:rsidR="00835559" w:rsidRDefault="00D43A33" w:rsidP="00D43A33">
      <w:commentRangeStart w:id="108"/>
      <w:r>
        <w:t>Th</w:t>
      </w:r>
      <w:r w:rsidR="008426A1">
        <w:t>e</w:t>
      </w:r>
      <w:r>
        <w:t xml:space="preserve"> </w:t>
      </w:r>
      <w:r w:rsidR="00835559">
        <w:t xml:space="preserve">objective </w:t>
      </w:r>
      <w:r w:rsidR="00A02D6D">
        <w:t xml:space="preserve">of this </w:t>
      </w:r>
      <w:r w:rsidR="00255A05">
        <w:t>study</w:t>
      </w:r>
      <w:r w:rsidR="00A02D6D">
        <w:t xml:space="preserve"> </w:t>
      </w:r>
      <w:r w:rsidR="008426A1">
        <w:t xml:space="preserve">is </w:t>
      </w:r>
      <w:r w:rsidR="006A5F79">
        <w:t xml:space="preserve">to </w:t>
      </w:r>
      <w:del w:id="109" w:author="Li Jin" w:date="2016-06-08T10:44:00Z">
        <w:r w:rsidR="0082198A" w:rsidDel="00632816">
          <w:delText>obtain travel speeds for the I-4 Beyond the Ultimate (I-4 BtU) project’s southern study area</w:delText>
        </w:r>
      </w:del>
      <w:ins w:id="110" w:author="Li Jin" w:date="2016-06-08T10:44:00Z">
        <w:r w:rsidR="00632816">
          <w:t xml:space="preserve">identify the peak conditions to support a diversion analysis and provide the framework for future traffic analysis for the the I-4 </w:t>
        </w:r>
        <w:proofErr w:type="gramStart"/>
        <w:r w:rsidR="00632816">
          <w:t>Beyond</w:t>
        </w:r>
        <w:proofErr w:type="gramEnd"/>
        <w:r w:rsidR="00632816">
          <w:t xml:space="preserve"> the Ultimate (I-4 </w:t>
        </w:r>
        <w:proofErr w:type="spellStart"/>
        <w:r w:rsidR="00632816">
          <w:t>BtU</w:t>
        </w:r>
        <w:proofErr w:type="spellEnd"/>
        <w:r w:rsidR="00632816">
          <w:t>) project’s southern study</w:t>
        </w:r>
      </w:ins>
      <w:r w:rsidR="0082198A">
        <w:t xml:space="preserve">. </w:t>
      </w:r>
      <w:commentRangeEnd w:id="108"/>
      <w:r w:rsidR="001A7F13">
        <w:rPr>
          <w:rStyle w:val="CommentReference"/>
        </w:rPr>
        <w:commentReference w:id="108"/>
      </w:r>
      <w:r w:rsidR="0082198A">
        <w:t xml:space="preserve">Specifically this task included processing </w:t>
      </w:r>
      <w:r w:rsidR="001D2FF8">
        <w:t xml:space="preserve">and </w:t>
      </w:r>
      <w:r w:rsidR="008426A1" w:rsidRPr="008426A1">
        <w:t>analy</w:t>
      </w:r>
      <w:r w:rsidR="006A5F79">
        <w:t>z</w:t>
      </w:r>
      <w:r w:rsidR="0082198A">
        <w:t>ing</w:t>
      </w:r>
      <w:r w:rsidR="004A3F9F">
        <w:t xml:space="preserve"> </w:t>
      </w:r>
      <w:r w:rsidR="008426A1" w:rsidRPr="008426A1">
        <w:t xml:space="preserve">HERE </w:t>
      </w:r>
      <w:r w:rsidR="008426A1">
        <w:t xml:space="preserve">data to support </w:t>
      </w:r>
      <w:r>
        <w:t xml:space="preserve">the Interstate Access Plan Documentation (IAPD) for the I-4 </w:t>
      </w:r>
      <w:proofErr w:type="spellStart"/>
      <w:r>
        <w:t>BtU</w:t>
      </w:r>
      <w:proofErr w:type="spellEnd"/>
      <w:r>
        <w:t xml:space="preserve"> project</w:t>
      </w:r>
      <w:r w:rsidR="00835559">
        <w:t xml:space="preserve">. </w:t>
      </w:r>
      <w:r>
        <w:t xml:space="preserve">The </w:t>
      </w:r>
      <w:r w:rsidR="008426A1">
        <w:t xml:space="preserve">southern portion of the </w:t>
      </w:r>
      <w:r>
        <w:t xml:space="preserve">I-4 </w:t>
      </w:r>
      <w:proofErr w:type="spellStart"/>
      <w:r>
        <w:t>BtU</w:t>
      </w:r>
      <w:proofErr w:type="spellEnd"/>
      <w:r>
        <w:t xml:space="preserve"> corridor is approximately 20 miles in length, ranging from the </w:t>
      </w:r>
      <w:proofErr w:type="spellStart"/>
      <w:r>
        <w:t>Kirkman</w:t>
      </w:r>
      <w:proofErr w:type="spellEnd"/>
      <w:r>
        <w:t xml:space="preserve"> Road interchange (MP 75) to the SR 25/US 27 interchange (MP 55). </w:t>
      </w:r>
    </w:p>
    <w:p w14:paraId="7C209613" w14:textId="77777777" w:rsidR="008426A1" w:rsidRDefault="008426A1" w:rsidP="00505970">
      <w:r w:rsidRPr="00D43A33">
        <w:t xml:space="preserve">HERE captures </w:t>
      </w:r>
      <w:r w:rsidR="00570F0D">
        <w:t xml:space="preserve">real-time </w:t>
      </w:r>
      <w:r w:rsidRPr="00D43A33">
        <w:t xml:space="preserve">travel time data using probe points generated by </w:t>
      </w:r>
      <w:r w:rsidR="00A106D0">
        <w:t xml:space="preserve">multiple resources such as </w:t>
      </w:r>
      <w:r>
        <w:t xml:space="preserve">GPS </w:t>
      </w:r>
      <w:r w:rsidR="00294DF7">
        <w:t xml:space="preserve">or smart phone </w:t>
      </w:r>
      <w:r>
        <w:t>devices</w:t>
      </w:r>
      <w:r w:rsidRPr="00D43A33">
        <w:t xml:space="preserve"> as well as </w:t>
      </w:r>
      <w:r w:rsidR="00294DF7">
        <w:t>sensor data</w:t>
      </w:r>
      <w:r w:rsidRPr="00D43A33">
        <w:t>. FDOT</w:t>
      </w:r>
      <w:r w:rsidR="009219DD">
        <w:t>’s</w:t>
      </w:r>
      <w:r w:rsidRPr="00D43A33">
        <w:t xml:space="preserve"> </w:t>
      </w:r>
      <w:r>
        <w:t>Traffic Operation</w:t>
      </w:r>
      <w:r w:rsidR="00A106D0">
        <w:t>s</w:t>
      </w:r>
      <w:r>
        <w:t xml:space="preserve"> </w:t>
      </w:r>
      <w:r w:rsidR="007E2CE9" w:rsidRPr="007E2CE9">
        <w:t xml:space="preserve">Office </w:t>
      </w:r>
      <w:r w:rsidR="009219DD">
        <w:t xml:space="preserve">has </w:t>
      </w:r>
      <w:r w:rsidR="007E2CE9" w:rsidRPr="007E2CE9">
        <w:t>acquir</w:t>
      </w:r>
      <w:r w:rsidR="007E2CE9">
        <w:t xml:space="preserve">ed </w:t>
      </w:r>
      <w:r w:rsidR="00570F0D">
        <w:t xml:space="preserve">archived </w:t>
      </w:r>
      <w:r w:rsidR="007E2CE9">
        <w:t xml:space="preserve">HERE data </w:t>
      </w:r>
      <w:r w:rsidR="009219DD">
        <w:t xml:space="preserve">dating back to </w:t>
      </w:r>
      <w:r w:rsidR="007E2CE9">
        <w:t>October 2013</w:t>
      </w:r>
      <w:r w:rsidRPr="00D43A33">
        <w:t xml:space="preserve">. </w:t>
      </w:r>
      <w:r w:rsidR="009219DD">
        <w:t xml:space="preserve">For </w:t>
      </w:r>
      <w:r w:rsidR="007F3F8A">
        <w:t xml:space="preserve">this study, </w:t>
      </w:r>
      <w:r w:rsidR="009219DD">
        <w:t>Kittelson &amp; Associates (</w:t>
      </w:r>
      <w:r w:rsidRPr="00D43A33">
        <w:t>KAI</w:t>
      </w:r>
      <w:r w:rsidR="009219DD">
        <w:t>)</w:t>
      </w:r>
      <w:r w:rsidRPr="00D43A33">
        <w:t xml:space="preserve"> </w:t>
      </w:r>
      <w:r w:rsidR="009219DD">
        <w:t>received</w:t>
      </w:r>
      <w:r w:rsidR="007E2CE9">
        <w:t xml:space="preserve"> </w:t>
      </w:r>
      <w:r w:rsidR="00FB4B06">
        <w:t>agreement</w:t>
      </w:r>
      <w:r w:rsidR="009219DD">
        <w:t xml:space="preserve"> from the</w:t>
      </w:r>
      <w:r w:rsidR="007E2CE9">
        <w:t xml:space="preserve"> FDOT </w:t>
      </w:r>
      <w:r w:rsidR="00A106D0">
        <w:t xml:space="preserve">Traffic Operations </w:t>
      </w:r>
      <w:r w:rsidR="00A106D0" w:rsidRPr="007E2CE9">
        <w:t>Office</w:t>
      </w:r>
      <w:r w:rsidR="00A106D0">
        <w:t xml:space="preserve"> </w:t>
      </w:r>
      <w:r w:rsidR="007E2CE9">
        <w:t xml:space="preserve">to collect and process </w:t>
      </w:r>
      <w:r w:rsidRPr="00D43A33">
        <w:t xml:space="preserve">HERE data for 2014 to avoid data that includes I-4 Ultimate construction. </w:t>
      </w:r>
      <w:r w:rsidR="00570F0D">
        <w:t>KAI</w:t>
      </w:r>
      <w:r w:rsidRPr="00D43A33">
        <w:t xml:space="preserve"> </w:t>
      </w:r>
      <w:r w:rsidR="00255A05">
        <w:t>analyzed</w:t>
      </w:r>
      <w:r w:rsidRPr="00D43A33">
        <w:t xml:space="preserve"> </w:t>
      </w:r>
      <w:r w:rsidR="009219DD" w:rsidRPr="00D43A33">
        <w:t>th</w:t>
      </w:r>
      <w:r w:rsidR="009219DD">
        <w:t>e</w:t>
      </w:r>
      <w:r w:rsidR="009219DD" w:rsidRPr="00D43A33">
        <w:t xml:space="preserve"> </w:t>
      </w:r>
      <w:r w:rsidR="00467E14">
        <w:t xml:space="preserve">2014 </w:t>
      </w:r>
      <w:r w:rsidR="00A106D0">
        <w:t xml:space="preserve">HERE </w:t>
      </w:r>
      <w:r w:rsidRPr="00D43A33">
        <w:t xml:space="preserve">data to inform the models regarding </w:t>
      </w:r>
      <w:r w:rsidR="002424C4">
        <w:t xml:space="preserve">peak versus off-peak months, days of the week, times of days and the corresponding free-flow </w:t>
      </w:r>
      <w:r w:rsidR="00467E14" w:rsidRPr="00D43A33">
        <w:t>and congested speeds</w:t>
      </w:r>
      <w:r w:rsidR="00467E14">
        <w:t xml:space="preserve"> o</w:t>
      </w:r>
      <w:r w:rsidR="00B73CB3">
        <w:t>n the I-4 study c</w:t>
      </w:r>
      <w:r w:rsidR="00817057">
        <w:t>orridor</w:t>
      </w:r>
      <w:r w:rsidR="00467E14" w:rsidRPr="00467E14">
        <w:t>.</w:t>
      </w:r>
    </w:p>
    <w:p w14:paraId="092A4B7F" w14:textId="77777777" w:rsidR="00E64651" w:rsidRDefault="00E64651" w:rsidP="00CF0AFB">
      <w:r>
        <w:t>The s</w:t>
      </w:r>
      <w:r w:rsidRPr="00E64651">
        <w:t>tudy’s key findings are as follows:</w:t>
      </w:r>
    </w:p>
    <w:p w14:paraId="369EEC87" w14:textId="77777777" w:rsidR="002424C4" w:rsidRDefault="00A82317" w:rsidP="00A82317">
      <w:pPr>
        <w:pStyle w:val="Heading3"/>
      </w:pPr>
      <w:r>
        <w:t>Peak and Off-Peak Months</w:t>
      </w:r>
    </w:p>
    <w:p w14:paraId="09E4C306" w14:textId="77777777" w:rsidR="00CF0AFB" w:rsidRDefault="00055FCF" w:rsidP="00A82317">
      <w:commentRangeStart w:id="111"/>
      <w:r>
        <w:t>The project team identified peak and off-peak months based on weekday</w:t>
      </w:r>
      <w:r w:rsidR="002E7E8F">
        <w:t>s</w:t>
      </w:r>
      <w:r>
        <w:t>, weekend</w:t>
      </w:r>
      <w:r w:rsidR="002E7E8F">
        <w:t>s</w:t>
      </w:r>
      <w:r>
        <w:t xml:space="preserve">, and </w:t>
      </w:r>
      <w:proofErr w:type="gramStart"/>
      <w:r>
        <w:t>holiday</w:t>
      </w:r>
      <w:r w:rsidR="002E7E8F">
        <w:t>s</w:t>
      </w:r>
      <w:proofErr w:type="gramEnd"/>
      <w:r w:rsidR="00635036">
        <w:t xml:space="preserve"> </w:t>
      </w:r>
      <w:r>
        <w:t xml:space="preserve">average travel speeds.  A month with the lowest </w:t>
      </w:r>
      <w:r w:rsidR="001D2FF8">
        <w:t xml:space="preserve">average </w:t>
      </w:r>
      <w:r>
        <w:t xml:space="preserve">speed was determined to be the peak month and </w:t>
      </w:r>
      <w:r w:rsidR="00635036">
        <w:t>a</w:t>
      </w:r>
      <w:r>
        <w:t xml:space="preserve"> month with the highest average speed </w:t>
      </w:r>
      <w:r w:rsidR="001D2FF8">
        <w:t>wa</w:t>
      </w:r>
      <w:r>
        <w:t>s determined t</w:t>
      </w:r>
      <w:r w:rsidR="00635036">
        <w:t>o be the off-</w:t>
      </w:r>
      <w:r>
        <w:t>peak month.  This same analysis was completed using the median</w:t>
      </w:r>
      <w:r w:rsidR="00635036">
        <w:t xml:space="preserve"> speed to determine the peak and off-p</w:t>
      </w:r>
      <w:r>
        <w:t xml:space="preserve">eak months.  </w:t>
      </w:r>
      <w:r w:rsidR="00E64651">
        <w:t>T</w:t>
      </w:r>
      <w:r w:rsidR="00CF0AFB">
        <w:t xml:space="preserve">he peak and off-peak months </w:t>
      </w:r>
      <w:r w:rsidR="00C95442">
        <w:t xml:space="preserve">on </w:t>
      </w:r>
      <w:r w:rsidR="00C315B9">
        <w:t xml:space="preserve">the </w:t>
      </w:r>
      <w:r w:rsidR="00C95442">
        <w:t xml:space="preserve">I-4 </w:t>
      </w:r>
      <w:r w:rsidR="00C315B9">
        <w:t xml:space="preserve">study </w:t>
      </w:r>
      <w:r w:rsidR="00C95442">
        <w:t xml:space="preserve">corridor </w:t>
      </w:r>
      <w:r w:rsidR="00CF0AFB">
        <w:t xml:space="preserve">using </w:t>
      </w:r>
      <w:r w:rsidR="00C1680D">
        <w:rPr>
          <w:b/>
        </w:rPr>
        <w:t>average speed</w:t>
      </w:r>
      <w:r w:rsidR="00BE0976">
        <w:rPr>
          <w:b/>
        </w:rPr>
        <w:t>s</w:t>
      </w:r>
      <w:r w:rsidR="00E64651">
        <w:t xml:space="preserve"> </w:t>
      </w:r>
      <w:r w:rsidR="00B845F3">
        <w:t>we</w:t>
      </w:r>
      <w:r w:rsidR="00E64651">
        <w:t xml:space="preserve">re </w:t>
      </w:r>
      <w:r w:rsidR="004C7CFB">
        <w:t>identified</w:t>
      </w:r>
      <w:r w:rsidR="00E64651">
        <w:t xml:space="preserve"> as</w:t>
      </w:r>
      <w:r w:rsidR="00CF0AFB">
        <w:t>:</w:t>
      </w:r>
      <w:commentRangeEnd w:id="111"/>
      <w:r w:rsidR="0041070C">
        <w:rPr>
          <w:rStyle w:val="CommentReference"/>
        </w:rPr>
        <w:commentReference w:id="111"/>
      </w:r>
    </w:p>
    <w:p w14:paraId="281A77B3" w14:textId="77777777" w:rsidR="00CF0AFB" w:rsidRPr="00A82317" w:rsidRDefault="00CF0AFB" w:rsidP="00A82317">
      <w:pPr>
        <w:pStyle w:val="Bullet"/>
      </w:pPr>
      <w:r w:rsidRPr="00A82317">
        <w:t xml:space="preserve">Peak month </w:t>
      </w:r>
      <w:r w:rsidR="00F102AA">
        <w:t xml:space="preserve">for </w:t>
      </w:r>
      <w:r w:rsidRPr="00A82317">
        <w:t>weekday: July</w:t>
      </w:r>
    </w:p>
    <w:p w14:paraId="1A6EE28D" w14:textId="77777777" w:rsidR="00CF0AFB" w:rsidRPr="00A82317" w:rsidRDefault="00B845F3" w:rsidP="00A82317">
      <w:pPr>
        <w:pStyle w:val="Bullet"/>
      </w:pPr>
      <w:r>
        <w:t>Off-</w:t>
      </w:r>
      <w:r w:rsidR="00CF0AFB" w:rsidRPr="00A82317">
        <w:t xml:space="preserve">peak month </w:t>
      </w:r>
      <w:r w:rsidR="00F102AA">
        <w:t xml:space="preserve">for </w:t>
      </w:r>
      <w:r w:rsidR="00CF0AFB" w:rsidRPr="00A82317">
        <w:t>weekday: April</w:t>
      </w:r>
    </w:p>
    <w:p w14:paraId="2AF5EA81" w14:textId="77777777" w:rsidR="00CF0AFB" w:rsidRPr="00A82317" w:rsidRDefault="00CF0AFB" w:rsidP="00A82317">
      <w:pPr>
        <w:pStyle w:val="Bullet"/>
      </w:pPr>
      <w:r w:rsidRPr="00A82317">
        <w:t xml:space="preserve">Peak month </w:t>
      </w:r>
      <w:r w:rsidR="00F102AA">
        <w:t xml:space="preserve">for </w:t>
      </w:r>
      <w:r w:rsidRPr="00A82317">
        <w:t>weekend: July</w:t>
      </w:r>
    </w:p>
    <w:p w14:paraId="373221F1" w14:textId="77777777" w:rsidR="00CF0AFB" w:rsidRPr="00A82317" w:rsidRDefault="00B845F3" w:rsidP="00A82317">
      <w:pPr>
        <w:pStyle w:val="Bullet"/>
      </w:pPr>
      <w:r>
        <w:t>Off-</w:t>
      </w:r>
      <w:r w:rsidR="00CF0AFB" w:rsidRPr="00A82317">
        <w:t xml:space="preserve">peak month </w:t>
      </w:r>
      <w:r w:rsidR="00F102AA">
        <w:t xml:space="preserve">for </w:t>
      </w:r>
      <w:r w:rsidR="00CF0AFB" w:rsidRPr="00A82317">
        <w:t>weekend: April</w:t>
      </w:r>
    </w:p>
    <w:p w14:paraId="194CF48B" w14:textId="77777777" w:rsidR="00CF0AFB" w:rsidRPr="00A82317" w:rsidRDefault="00CF0AFB" w:rsidP="00A82317">
      <w:pPr>
        <w:pStyle w:val="Bullet"/>
      </w:pPr>
      <w:r w:rsidRPr="00A82317">
        <w:t xml:space="preserve">Peak month </w:t>
      </w:r>
      <w:r w:rsidR="00F102AA">
        <w:t xml:space="preserve">for </w:t>
      </w:r>
      <w:r w:rsidRPr="00A82317">
        <w:t>holiday: December</w:t>
      </w:r>
    </w:p>
    <w:p w14:paraId="384E31BE" w14:textId="77777777" w:rsidR="00CF0AFB" w:rsidRPr="00A82317" w:rsidRDefault="00B845F3" w:rsidP="00A82317">
      <w:pPr>
        <w:pStyle w:val="Bullet"/>
      </w:pPr>
      <w:r>
        <w:t>Off-</w:t>
      </w:r>
      <w:r w:rsidR="00CF0AFB" w:rsidRPr="00A82317">
        <w:t xml:space="preserve">peak month </w:t>
      </w:r>
      <w:r w:rsidR="00F102AA">
        <w:t xml:space="preserve">for </w:t>
      </w:r>
      <w:r w:rsidR="00CF0AFB" w:rsidRPr="00A82317">
        <w:t xml:space="preserve">holiday: January </w:t>
      </w:r>
    </w:p>
    <w:p w14:paraId="2AD7172C" w14:textId="77777777" w:rsidR="00CF0AFB" w:rsidRDefault="00CF0AFB" w:rsidP="00A82317">
      <w:bookmarkStart w:id="112" w:name="_Toc282702122"/>
      <w:r>
        <w:t xml:space="preserve">The peak and off-peak months using </w:t>
      </w:r>
      <w:r w:rsidR="00C1680D">
        <w:rPr>
          <w:b/>
        </w:rPr>
        <w:t>median speed</w:t>
      </w:r>
      <w:r w:rsidR="00BE0976">
        <w:rPr>
          <w:b/>
        </w:rPr>
        <w:t>s</w:t>
      </w:r>
      <w:r w:rsidR="0025292B">
        <w:t xml:space="preserve"> </w:t>
      </w:r>
      <w:r w:rsidR="00C95442">
        <w:t xml:space="preserve">on </w:t>
      </w:r>
      <w:r w:rsidR="00C315B9">
        <w:t xml:space="preserve">the I-4 study </w:t>
      </w:r>
      <w:r w:rsidR="00C95442">
        <w:t xml:space="preserve">corridor </w:t>
      </w:r>
      <w:r w:rsidR="00B845F3">
        <w:t>we</w:t>
      </w:r>
      <w:r w:rsidR="0025292B">
        <w:t>re identified as</w:t>
      </w:r>
      <w:r>
        <w:t>:</w:t>
      </w:r>
    </w:p>
    <w:p w14:paraId="18A0C1F6" w14:textId="77777777" w:rsidR="00CF0AFB" w:rsidRPr="004C7CFB" w:rsidRDefault="00CF0AFB" w:rsidP="004C7CFB">
      <w:pPr>
        <w:pStyle w:val="Bullet"/>
      </w:pPr>
      <w:r w:rsidRPr="004C7CFB">
        <w:t xml:space="preserve">Peak month </w:t>
      </w:r>
      <w:r w:rsidR="00F102AA">
        <w:t xml:space="preserve">for </w:t>
      </w:r>
      <w:r w:rsidRPr="004C7CFB">
        <w:t xml:space="preserve">weekday: </w:t>
      </w:r>
      <w:r w:rsidR="004C69FE" w:rsidRPr="004C7CFB">
        <w:t>May</w:t>
      </w:r>
    </w:p>
    <w:p w14:paraId="6A3DBF13" w14:textId="77777777" w:rsidR="00CF0AFB" w:rsidRPr="004C7CFB" w:rsidRDefault="00B845F3" w:rsidP="004C7CFB">
      <w:pPr>
        <w:pStyle w:val="Bullet"/>
      </w:pPr>
      <w:r>
        <w:t>Off-</w:t>
      </w:r>
      <w:r w:rsidR="00CF0AFB" w:rsidRPr="004C7CFB">
        <w:t>peak month</w:t>
      </w:r>
      <w:r w:rsidR="00F102AA">
        <w:t xml:space="preserve"> for</w:t>
      </w:r>
      <w:r w:rsidR="00CF0AFB" w:rsidRPr="004C7CFB">
        <w:t xml:space="preserve"> weekday: April</w:t>
      </w:r>
    </w:p>
    <w:p w14:paraId="5DD82B65" w14:textId="77777777" w:rsidR="00CF0AFB" w:rsidRPr="004C7CFB" w:rsidRDefault="004C69FE" w:rsidP="004C7CFB">
      <w:pPr>
        <w:pStyle w:val="Bullet"/>
      </w:pPr>
      <w:r w:rsidRPr="004C7CFB">
        <w:t xml:space="preserve">Peak month </w:t>
      </w:r>
      <w:r w:rsidR="00F102AA">
        <w:t xml:space="preserve">for </w:t>
      </w:r>
      <w:r w:rsidRPr="004C7CFB">
        <w:t>weekend: May</w:t>
      </w:r>
    </w:p>
    <w:p w14:paraId="4905A652" w14:textId="77777777" w:rsidR="00CF0AFB" w:rsidRPr="004C7CFB" w:rsidRDefault="00B845F3" w:rsidP="004C7CFB">
      <w:pPr>
        <w:pStyle w:val="Bullet"/>
      </w:pPr>
      <w:r>
        <w:lastRenderedPageBreak/>
        <w:t>Off-</w:t>
      </w:r>
      <w:r w:rsidR="00CF0AFB" w:rsidRPr="004C7CFB">
        <w:t xml:space="preserve">peak month </w:t>
      </w:r>
      <w:r w:rsidR="00F102AA">
        <w:t xml:space="preserve">for </w:t>
      </w:r>
      <w:r w:rsidR="00CF0AFB" w:rsidRPr="004C7CFB">
        <w:t>weekend: April</w:t>
      </w:r>
    </w:p>
    <w:p w14:paraId="78CA6F74" w14:textId="77777777" w:rsidR="00CF0AFB" w:rsidRPr="004C7CFB" w:rsidRDefault="00CF0AFB" w:rsidP="004C7CFB">
      <w:pPr>
        <w:pStyle w:val="Bullet"/>
      </w:pPr>
      <w:r w:rsidRPr="004C7CFB">
        <w:t xml:space="preserve">Peak month </w:t>
      </w:r>
      <w:r w:rsidR="00F102AA">
        <w:t xml:space="preserve">for </w:t>
      </w:r>
      <w:r w:rsidRPr="004C7CFB">
        <w:t>holiday: December</w:t>
      </w:r>
    </w:p>
    <w:p w14:paraId="0922A2EA" w14:textId="77777777" w:rsidR="004C69FE" w:rsidRPr="004C7CFB" w:rsidRDefault="00B845F3" w:rsidP="004C7CFB">
      <w:pPr>
        <w:pStyle w:val="Bullet"/>
      </w:pPr>
      <w:r>
        <w:t>Off-</w:t>
      </w:r>
      <w:r w:rsidR="00CF0AFB" w:rsidRPr="004C7CFB">
        <w:t xml:space="preserve">peak month </w:t>
      </w:r>
      <w:r w:rsidR="00F102AA">
        <w:t xml:space="preserve">for </w:t>
      </w:r>
      <w:r w:rsidR="00CF0AFB" w:rsidRPr="004C7CFB">
        <w:t xml:space="preserve">holiday: </w:t>
      </w:r>
      <w:r w:rsidR="004C69FE" w:rsidRPr="004C7CFB">
        <w:t>November</w:t>
      </w:r>
    </w:p>
    <w:p w14:paraId="10D0A288" w14:textId="77777777" w:rsidR="000478B0" w:rsidRDefault="0077399D" w:rsidP="00A82317">
      <w:r>
        <w:t>The p</w:t>
      </w:r>
      <w:r w:rsidR="00642A03">
        <w:t>eak month for weekday</w:t>
      </w:r>
      <w:r>
        <w:t>s</w:t>
      </w:r>
      <w:r w:rsidR="00642A03">
        <w:t xml:space="preserve"> and </w:t>
      </w:r>
      <w:r>
        <w:t xml:space="preserve">the </w:t>
      </w:r>
      <w:r w:rsidR="00642A03">
        <w:t>peak month for weekend</w:t>
      </w:r>
      <w:r>
        <w:t>s</w:t>
      </w:r>
      <w:r w:rsidR="00642A03">
        <w:t xml:space="preserve"> </w:t>
      </w:r>
      <w:r>
        <w:t>are not the same</w:t>
      </w:r>
      <w:r w:rsidR="00C315B9">
        <w:t xml:space="preserve"> </w:t>
      </w:r>
      <w:r>
        <w:t xml:space="preserve">when analyzing </w:t>
      </w:r>
      <w:r w:rsidR="00C315B9">
        <w:t xml:space="preserve">average speeds </w:t>
      </w:r>
      <w:r>
        <w:t xml:space="preserve">versus </w:t>
      </w:r>
      <w:r w:rsidR="00C315B9">
        <w:t>median speeds.</w:t>
      </w:r>
      <w:r w:rsidR="00872815">
        <w:t xml:space="preserve"> July </w:t>
      </w:r>
      <w:r>
        <w:t>is</w:t>
      </w:r>
      <w:r w:rsidR="002E0175">
        <w:t xml:space="preserve"> </w:t>
      </w:r>
      <w:r w:rsidR="00B845F3">
        <w:t xml:space="preserve">the second </w:t>
      </w:r>
      <w:r w:rsidR="00B35CB6">
        <w:t xml:space="preserve">slowest </w:t>
      </w:r>
      <w:r w:rsidR="00B845F3">
        <w:t xml:space="preserve">month </w:t>
      </w:r>
      <w:r>
        <w:t>based on</w:t>
      </w:r>
      <w:r w:rsidR="00B845F3">
        <w:t xml:space="preserve"> </w:t>
      </w:r>
      <w:r w:rsidR="00B35CB6">
        <w:t xml:space="preserve">the median </w:t>
      </w:r>
      <w:r w:rsidR="00635036">
        <w:t xml:space="preserve">speeds </w:t>
      </w:r>
      <w:r w:rsidR="00B35CB6">
        <w:t xml:space="preserve">of </w:t>
      </w:r>
      <w:r w:rsidR="00B845F3" w:rsidRPr="004C7CFB">
        <w:t>weekday</w:t>
      </w:r>
      <w:r>
        <w:t xml:space="preserve"> data</w:t>
      </w:r>
      <w:r w:rsidR="00B845F3">
        <w:t xml:space="preserve">, and </w:t>
      </w:r>
      <w:r w:rsidR="007A2FFB">
        <w:t xml:space="preserve">the second </w:t>
      </w:r>
      <w:r w:rsidR="00B35CB6">
        <w:t xml:space="preserve">slowest </w:t>
      </w:r>
      <w:r w:rsidR="007A2FFB">
        <w:t xml:space="preserve">month </w:t>
      </w:r>
      <w:r w:rsidR="00B35CB6">
        <w:t xml:space="preserve">based on the median </w:t>
      </w:r>
      <w:r w:rsidR="00635036">
        <w:t xml:space="preserve">speeds </w:t>
      </w:r>
      <w:r w:rsidR="00B35CB6">
        <w:t>of</w:t>
      </w:r>
      <w:r>
        <w:t xml:space="preserve"> </w:t>
      </w:r>
      <w:r w:rsidR="00B845F3" w:rsidRPr="004C7CFB">
        <w:t>weekend</w:t>
      </w:r>
      <w:r w:rsidR="00A026E1">
        <w:t xml:space="preserve"> </w:t>
      </w:r>
      <w:r>
        <w:t>data</w:t>
      </w:r>
      <w:r w:rsidR="00B35CB6">
        <w:t>.</w:t>
      </w:r>
      <w:r>
        <w:t xml:space="preserve"> </w:t>
      </w:r>
      <w:r w:rsidR="00B35CB6">
        <w:t xml:space="preserve"> </w:t>
      </w:r>
      <w:r w:rsidR="00055FCF">
        <w:t>D</w:t>
      </w:r>
      <w:r w:rsidR="00AE18A8">
        <w:t>ifference</w:t>
      </w:r>
      <w:r w:rsidR="00055FCF">
        <w:t>s</w:t>
      </w:r>
      <w:r w:rsidR="00AE18A8">
        <w:t xml:space="preserve"> </w:t>
      </w:r>
      <w:r w:rsidR="00B35CB6">
        <w:t xml:space="preserve">between </w:t>
      </w:r>
      <w:r w:rsidR="00AE18A8">
        <w:t>July and May</w:t>
      </w:r>
      <w:r w:rsidR="00B35CB6">
        <w:t>’s median speeds</w:t>
      </w:r>
      <w:r w:rsidR="00AE18A8">
        <w:t xml:space="preserve"> were small (within </w:t>
      </w:r>
      <w:r w:rsidR="00292EF1">
        <w:t>0.5</w:t>
      </w:r>
      <w:r w:rsidR="00AE18A8">
        <w:t xml:space="preserve"> mph)</w:t>
      </w:r>
      <w:r w:rsidR="00292EF1">
        <w:t xml:space="preserve"> for the TMCs </w:t>
      </w:r>
      <w:r w:rsidR="00635036">
        <w:t>when they</w:t>
      </w:r>
      <w:r w:rsidR="00292EF1">
        <w:t xml:space="preserve"> ha</w:t>
      </w:r>
      <w:r w:rsidR="00635036">
        <w:t>ve</w:t>
      </w:r>
      <w:r w:rsidR="00292EF1">
        <w:t xml:space="preserve"> lower median speed</w:t>
      </w:r>
      <w:r w:rsidR="00635036">
        <w:t>s</w:t>
      </w:r>
      <w:r w:rsidR="00292EF1">
        <w:t xml:space="preserve"> in May than </w:t>
      </w:r>
      <w:r w:rsidR="00635036">
        <w:t xml:space="preserve">median speeds </w:t>
      </w:r>
      <w:r w:rsidR="00292EF1">
        <w:t>in July</w:t>
      </w:r>
      <w:r w:rsidR="00B845F3">
        <w:t>.</w:t>
      </w:r>
      <w:r w:rsidR="00AE18A8">
        <w:t xml:space="preserve"> </w:t>
      </w:r>
      <w:r w:rsidR="00055FCF">
        <w:t xml:space="preserve">The project team recommends </w:t>
      </w:r>
      <w:r w:rsidR="000478B0">
        <w:t>select</w:t>
      </w:r>
      <w:r w:rsidR="00055FCF">
        <w:t>ing</w:t>
      </w:r>
      <w:r w:rsidR="0079063F">
        <w:t xml:space="preserve"> </w:t>
      </w:r>
      <w:r w:rsidR="006B1122">
        <w:t>t</w:t>
      </w:r>
      <w:r w:rsidR="009971D1">
        <w:t xml:space="preserve">he peak and off-peak months </w:t>
      </w:r>
      <w:r w:rsidR="00055FCF">
        <w:t xml:space="preserve">for </w:t>
      </w:r>
      <w:r w:rsidR="009971D1">
        <w:t xml:space="preserve">the I-4 study corridor </w:t>
      </w:r>
      <w:r w:rsidR="00A026E1">
        <w:t>using</w:t>
      </w:r>
      <w:r w:rsidR="009971D1">
        <w:t xml:space="preserve"> </w:t>
      </w:r>
      <w:r w:rsidR="00C1680D">
        <w:rPr>
          <w:b/>
        </w:rPr>
        <w:t>average speed</w:t>
      </w:r>
      <w:r w:rsidR="00BE0976">
        <w:rPr>
          <w:b/>
        </w:rPr>
        <w:t>s</w:t>
      </w:r>
      <w:r w:rsidR="00055FCF">
        <w:rPr>
          <w:b/>
        </w:rPr>
        <w:t xml:space="preserve"> </w:t>
      </w:r>
      <w:r w:rsidR="00055FCF" w:rsidRPr="006E65DB">
        <w:t>for the following reasons</w:t>
      </w:r>
      <w:r w:rsidR="000478B0">
        <w:t>:</w:t>
      </w:r>
    </w:p>
    <w:p w14:paraId="2EF805BD" w14:textId="42BD7AF3" w:rsidR="000478B0" w:rsidRPr="004C7CFB" w:rsidRDefault="007A2FFB" w:rsidP="007A2FFB">
      <w:pPr>
        <w:pStyle w:val="Bullet"/>
      </w:pPr>
      <w:r w:rsidRPr="007A2FFB">
        <w:t xml:space="preserve">Travel </w:t>
      </w:r>
      <w:r>
        <w:t xml:space="preserve">speeds </w:t>
      </w:r>
      <w:r w:rsidR="002A7248">
        <w:t xml:space="preserve">for </w:t>
      </w:r>
      <w:r>
        <w:t>5 m</w:t>
      </w:r>
      <w:r w:rsidRPr="007A2FFB">
        <w:t xml:space="preserve">inutes </w:t>
      </w:r>
      <w:r w:rsidR="002A7248">
        <w:t xml:space="preserve">periods </w:t>
      </w:r>
      <w:r w:rsidR="001D2FF8">
        <w:t>in an entire</w:t>
      </w:r>
      <w:r>
        <w:t xml:space="preserve"> day were used</w:t>
      </w:r>
      <w:r w:rsidR="00FC0CE8">
        <w:t xml:space="preserve"> in each month</w:t>
      </w:r>
      <w:r w:rsidR="007F2EE5">
        <w:t xml:space="preserve"> to </w:t>
      </w:r>
      <w:r w:rsidR="00A026E1">
        <w:t xml:space="preserve">find the </w:t>
      </w:r>
      <w:r w:rsidR="007F2EE5">
        <w:t>peak and off-peak months</w:t>
      </w:r>
      <w:r>
        <w:t xml:space="preserve">. </w:t>
      </w:r>
      <w:r w:rsidR="007F2EE5">
        <w:t xml:space="preserve">Since </w:t>
      </w:r>
      <w:r w:rsidR="002A7248">
        <w:t xml:space="preserve">the </w:t>
      </w:r>
      <w:r w:rsidR="007F2EE5">
        <w:t xml:space="preserve">median speed </w:t>
      </w:r>
      <w:r w:rsidR="00136FE8">
        <w:t xml:space="preserve">represents </w:t>
      </w:r>
      <w:r w:rsidR="007F2EE5">
        <w:t>the 50</w:t>
      </w:r>
      <w:r w:rsidR="007F2EE5" w:rsidRPr="007F2EE5">
        <w:rPr>
          <w:vertAlign w:val="superscript"/>
        </w:rPr>
        <w:t>th</w:t>
      </w:r>
      <w:r w:rsidR="007F2EE5">
        <w:t xml:space="preserve"> percentile speed, </w:t>
      </w:r>
      <w:r w:rsidR="00786934">
        <w:t xml:space="preserve">it </w:t>
      </w:r>
      <w:r w:rsidR="00136FE8">
        <w:t>does not typically account for</w:t>
      </w:r>
      <w:r w:rsidR="00786934">
        <w:t xml:space="preserve"> </w:t>
      </w:r>
      <w:r w:rsidR="00136FE8">
        <w:t xml:space="preserve">really low </w:t>
      </w:r>
      <w:r w:rsidR="00786934">
        <w:t>travel speed</w:t>
      </w:r>
      <w:r w:rsidR="00A30E58">
        <w:t>s</w:t>
      </w:r>
      <w:r w:rsidR="00786934">
        <w:t xml:space="preserve"> during the peak hour congestion</w:t>
      </w:r>
      <w:r w:rsidR="002113D6">
        <w:t xml:space="preserve">. </w:t>
      </w:r>
      <w:r w:rsidR="002524B3">
        <w:t xml:space="preserve">The lower median speed may not be correlated with the lower congested speed during peak hour. </w:t>
      </w:r>
      <w:ins w:id="113" w:author="Li Jin" w:date="2016-06-08T15:27:00Z">
        <w:r w:rsidR="008B7B85">
          <w:t xml:space="preserve">The more dramatically lower speeds, as indicated by the average </w:t>
        </w:r>
        <w:proofErr w:type="gramStart"/>
        <w:r w:rsidR="008B7B85">
          <w:t>speeds,</w:t>
        </w:r>
        <w:proofErr w:type="gramEnd"/>
        <w:r w:rsidR="008B7B85">
          <w:t xml:space="preserve"> likely provide a more complete range of alternative diversion routes</w:t>
        </w:r>
      </w:ins>
      <w:commentRangeStart w:id="114"/>
      <w:del w:id="115" w:author="Li Jin" w:date="2016-06-08T15:28:00Z">
        <w:r w:rsidR="00C905B3" w:rsidDel="008B7B85">
          <w:delText xml:space="preserve">Likely the </w:delText>
        </w:r>
        <w:r w:rsidR="001036B4" w:rsidDel="008B7B85">
          <w:delText xml:space="preserve">slow speed anomalies under </w:delText>
        </w:r>
        <w:r w:rsidR="00C905B3" w:rsidDel="008B7B85">
          <w:delText xml:space="preserve">peak conditions and diversion paths may not be </w:delText>
        </w:r>
        <w:r w:rsidR="001036B4" w:rsidDel="008B7B85">
          <w:delText>representative</w:delText>
        </w:r>
        <w:r w:rsidR="00C905B3" w:rsidDel="008B7B85">
          <w:delText xml:space="preserve"> if median speeds </w:delText>
        </w:r>
        <w:r w:rsidR="00B7710A" w:rsidDel="008B7B85">
          <w:delText>are</w:delText>
        </w:r>
        <w:r w:rsidR="00C905B3" w:rsidDel="008B7B85">
          <w:delText xml:space="preserve"> used to pick peak and off</w:delText>
        </w:r>
        <w:r w:rsidR="00B5606A" w:rsidDel="008B7B85">
          <w:delText>-peak</w:delText>
        </w:r>
        <w:r w:rsidR="00C905B3" w:rsidDel="008B7B85">
          <w:delText xml:space="preserve"> months</w:delText>
        </w:r>
      </w:del>
      <w:r w:rsidR="00C905B3">
        <w:t xml:space="preserve">. </w:t>
      </w:r>
      <w:commentRangeEnd w:id="114"/>
      <w:r w:rsidR="00397CE8">
        <w:rPr>
          <w:rStyle w:val="CommentReference"/>
        </w:rPr>
        <w:commentReference w:id="114"/>
      </w:r>
    </w:p>
    <w:p w14:paraId="7C00DE53" w14:textId="77777777" w:rsidR="0092227F" w:rsidRPr="004C7CFB" w:rsidRDefault="00136FE8" w:rsidP="000C0025">
      <w:pPr>
        <w:pStyle w:val="Bullet"/>
      </w:pPr>
      <w:r>
        <w:t>T</w:t>
      </w:r>
      <w:r w:rsidR="0092227F" w:rsidRPr="0092227F">
        <w:t xml:space="preserve">he </w:t>
      </w:r>
      <w:r w:rsidR="0092227F">
        <w:t>p</w:t>
      </w:r>
      <w:r w:rsidR="0092227F" w:rsidRPr="004C7CFB">
        <w:t xml:space="preserve">eak month </w:t>
      </w:r>
      <w:r>
        <w:t xml:space="preserve">based on </w:t>
      </w:r>
      <w:r w:rsidR="0092227F">
        <w:t>weekday</w:t>
      </w:r>
      <w:r w:rsidR="00C1680D">
        <w:t xml:space="preserve"> </w:t>
      </w:r>
      <w:r>
        <w:t>median travel speeds is</w:t>
      </w:r>
      <w:r w:rsidR="0092227F">
        <w:t xml:space="preserve"> </w:t>
      </w:r>
      <w:r w:rsidR="0092227F" w:rsidRPr="004C7CFB">
        <w:t>May</w:t>
      </w:r>
      <w:r w:rsidR="0092227F">
        <w:t xml:space="preserve">, and </w:t>
      </w:r>
      <w:r>
        <w:t xml:space="preserve">the </w:t>
      </w:r>
      <w:r w:rsidR="0092227F">
        <w:t>off-</w:t>
      </w:r>
      <w:r w:rsidR="0092227F" w:rsidRPr="004C7CFB">
        <w:t>peak month</w:t>
      </w:r>
      <w:r w:rsidR="0092227F">
        <w:t xml:space="preserve"> </w:t>
      </w:r>
      <w:r>
        <w:t xml:space="preserve">based on </w:t>
      </w:r>
      <w:r w:rsidR="0092227F" w:rsidRPr="004C7CFB">
        <w:t>weekday</w:t>
      </w:r>
      <w:r w:rsidR="0092227F">
        <w:t xml:space="preserve"> </w:t>
      </w:r>
      <w:r>
        <w:t>median travel speeds is</w:t>
      </w:r>
      <w:r w:rsidR="0092227F">
        <w:t xml:space="preserve"> </w:t>
      </w:r>
      <w:r w:rsidR="0092227F" w:rsidRPr="004C7CFB">
        <w:t>April</w:t>
      </w:r>
      <w:r w:rsidR="0092227F">
        <w:t xml:space="preserve">. </w:t>
      </w:r>
      <w:r>
        <w:t xml:space="preserve">Since these </w:t>
      </w:r>
      <w:r w:rsidR="00C1680D">
        <w:t xml:space="preserve">two months are </w:t>
      </w:r>
      <w:r w:rsidR="000C0025">
        <w:t xml:space="preserve">back to back, and the volume in back to back months </w:t>
      </w:r>
      <w:r w:rsidR="0083679E">
        <w:t>is assumed to</w:t>
      </w:r>
      <w:r w:rsidR="00B7710A">
        <w:t xml:space="preserve"> not</w:t>
      </w:r>
      <w:r w:rsidR="000C0025">
        <w:t xml:space="preserve"> significantly increase or decrease.</w:t>
      </w:r>
      <w:r w:rsidR="00A962EF">
        <w:t xml:space="preserve"> </w:t>
      </w:r>
      <w:r w:rsidR="00AB59DC">
        <w:t xml:space="preserve">The </w:t>
      </w:r>
      <w:r w:rsidR="001E32C6">
        <w:t>fluctuation</w:t>
      </w:r>
      <w:r w:rsidR="00AB59DC">
        <w:t xml:space="preserve"> </w:t>
      </w:r>
      <w:r w:rsidR="001E32C6">
        <w:t xml:space="preserve">of median speed </w:t>
      </w:r>
      <w:r w:rsidR="00757FE1">
        <w:t xml:space="preserve">in May </w:t>
      </w:r>
      <w:r w:rsidR="001E32C6">
        <w:t xml:space="preserve">may </w:t>
      </w:r>
      <w:r w:rsidR="0068185C">
        <w:t>be caused by</w:t>
      </w:r>
      <w:r w:rsidR="00757FE1">
        <w:t xml:space="preserve"> some random</w:t>
      </w:r>
      <w:r w:rsidR="006E65DB">
        <w:t xml:space="preserve"> speed variations</w:t>
      </w:r>
      <w:r w:rsidR="00BE0976">
        <w:t xml:space="preserve"> </w:t>
      </w:r>
      <w:r w:rsidR="00FC1DDF">
        <w:t>due to</w:t>
      </w:r>
      <w:r w:rsidR="00BE0976">
        <w:t xml:space="preserve"> driver’s behavior</w:t>
      </w:r>
      <w:r w:rsidR="00757FE1">
        <w:t>.</w:t>
      </w:r>
    </w:p>
    <w:p w14:paraId="485E1EF9" w14:textId="77777777" w:rsidR="0049274C" w:rsidRDefault="0068185C" w:rsidP="00C6430C">
      <w:pPr>
        <w:pStyle w:val="Bullet"/>
      </w:pPr>
      <w:r w:rsidRPr="0068185C">
        <w:t xml:space="preserve">The selection </w:t>
      </w:r>
      <w:r>
        <w:t xml:space="preserve">of July </w:t>
      </w:r>
      <w:r w:rsidR="00716818">
        <w:t>as</w:t>
      </w:r>
      <w:r>
        <w:t xml:space="preserve"> the peak month </w:t>
      </w:r>
      <w:r w:rsidR="00716818">
        <w:t xml:space="preserve">based on average </w:t>
      </w:r>
      <w:r>
        <w:t xml:space="preserve">weekday and weekend </w:t>
      </w:r>
      <w:r w:rsidR="00716818">
        <w:t>travel speeds</w:t>
      </w:r>
      <w:r w:rsidR="00BE0976">
        <w:t xml:space="preserve"> </w:t>
      </w:r>
      <w:r w:rsidR="00716818">
        <w:t>intuitively makes</w:t>
      </w:r>
      <w:r w:rsidRPr="0068185C">
        <w:t xml:space="preserve"> sense. </w:t>
      </w:r>
      <w:r w:rsidR="00C6430C">
        <w:t>July is a s</w:t>
      </w:r>
      <w:r w:rsidR="00C6430C" w:rsidRPr="00C6430C">
        <w:t>ummer</w:t>
      </w:r>
      <w:r w:rsidR="00C6430C">
        <w:t xml:space="preserve"> vacation month and lots of visitors</w:t>
      </w:r>
      <w:r w:rsidR="00112B07">
        <w:t xml:space="preserve"> are attracted to </w:t>
      </w:r>
      <w:r w:rsidR="00112B07" w:rsidRPr="00C6430C">
        <w:t>theme park</w:t>
      </w:r>
      <w:r w:rsidR="00112B07">
        <w:t>s</w:t>
      </w:r>
      <w:r w:rsidR="00C6430C">
        <w:t xml:space="preserve">. </w:t>
      </w:r>
      <w:r w:rsidR="00716818">
        <w:t xml:space="preserve">Storms and rain during </w:t>
      </w:r>
      <w:r w:rsidR="00C6430C">
        <w:t xml:space="preserve">July cause </w:t>
      </w:r>
      <w:r w:rsidR="00DE7832">
        <w:t xml:space="preserve">unreliable </w:t>
      </w:r>
      <w:r w:rsidR="00716818">
        <w:t xml:space="preserve">travel </w:t>
      </w:r>
      <w:r w:rsidR="00DE7832">
        <w:t>conditions.</w:t>
      </w:r>
      <w:r>
        <w:t xml:space="preserve"> </w:t>
      </w:r>
      <w:r w:rsidR="00716818">
        <w:t xml:space="preserve">The combination of increased vehicle volumes and adverse weather conditions typically leads to slower travel conditions. </w:t>
      </w:r>
    </w:p>
    <w:p w14:paraId="5DD70402" w14:textId="77777777" w:rsidR="00BE0976" w:rsidRDefault="00BE0976" w:rsidP="00BE0976">
      <w:pPr>
        <w:pStyle w:val="Bullet"/>
      </w:pPr>
      <w:r w:rsidRPr="00BE0976">
        <w:t>To be consistent with the peak month for weekday</w:t>
      </w:r>
      <w:r w:rsidR="00FC1DDF">
        <w:t>s</w:t>
      </w:r>
      <w:r w:rsidRPr="00BE0976">
        <w:t xml:space="preserve"> and peak month for weekend</w:t>
      </w:r>
      <w:r w:rsidR="00FC1DDF">
        <w:t>s</w:t>
      </w:r>
      <w:r w:rsidRPr="00BE0976">
        <w:t xml:space="preserve">, January was selected to be </w:t>
      </w:r>
      <w:r w:rsidR="00FC1DDF">
        <w:t xml:space="preserve">the </w:t>
      </w:r>
      <w:r w:rsidRPr="00BE0976">
        <w:t>off-peak month for holiday</w:t>
      </w:r>
      <w:r w:rsidR="00FC1DDF">
        <w:t>s</w:t>
      </w:r>
      <w:r w:rsidRPr="00BE0976">
        <w:t xml:space="preserve"> based on average speed</w:t>
      </w:r>
      <w:r>
        <w:t>s</w:t>
      </w:r>
      <w:r w:rsidRPr="00BE0976">
        <w:t>.</w:t>
      </w:r>
    </w:p>
    <w:p w14:paraId="1CC19A7E" w14:textId="77777777" w:rsidR="00DE7832" w:rsidRDefault="00DE7832" w:rsidP="00DE7832">
      <w:pPr>
        <w:pStyle w:val="Heading3"/>
      </w:pPr>
      <w:r>
        <w:t xml:space="preserve">Peak and Off-Peak </w:t>
      </w:r>
      <w:r w:rsidR="00E161D3">
        <w:t>Days of Week</w:t>
      </w:r>
    </w:p>
    <w:p w14:paraId="4A509E7A" w14:textId="77777777" w:rsidR="00A260E9" w:rsidRDefault="00A260E9" w:rsidP="004C69FE">
      <w:r>
        <w:t>The weekday</w:t>
      </w:r>
      <w:r w:rsidR="0070139F">
        <w:t>,</w:t>
      </w:r>
      <w:r>
        <w:t xml:space="preserve"> weekend, and holiday data were analyzed </w:t>
      </w:r>
      <w:r w:rsidR="00E95637">
        <w:t xml:space="preserve">to identify the </w:t>
      </w:r>
      <w:r>
        <w:t>peak and off-peak months</w:t>
      </w:r>
      <w:r w:rsidR="00E95637">
        <w:t>.</w:t>
      </w:r>
    </w:p>
    <w:p w14:paraId="11DC8BD5" w14:textId="77777777" w:rsidR="00A260E9" w:rsidRPr="004C7CFB" w:rsidRDefault="00E95637" w:rsidP="00A260E9">
      <w:pPr>
        <w:pStyle w:val="Bullet"/>
      </w:pPr>
      <w:r>
        <w:t xml:space="preserve">The </w:t>
      </w:r>
      <w:r w:rsidR="00A260E9">
        <w:t>peak and off-peak months</w:t>
      </w:r>
      <w:r>
        <w:t>, determined by weekday travel,</w:t>
      </w:r>
      <w:r w:rsidR="00A260E9">
        <w:t xml:space="preserve"> </w:t>
      </w:r>
      <w:r>
        <w:t xml:space="preserve">were identified based on data from </w:t>
      </w:r>
      <w:r w:rsidR="00A260E9">
        <w:t>Tuesday to Thursday. Monday</w:t>
      </w:r>
      <w:r>
        <w:t>s</w:t>
      </w:r>
      <w:r w:rsidR="00A260E9">
        <w:t xml:space="preserve"> and Friday</w:t>
      </w:r>
      <w:r>
        <w:t>s</w:t>
      </w:r>
      <w:r w:rsidR="00A260E9">
        <w:t xml:space="preserve"> were </w:t>
      </w:r>
      <w:r w:rsidR="008050EE">
        <w:t xml:space="preserve">not </w:t>
      </w:r>
      <w:r w:rsidR="00A260E9">
        <w:t xml:space="preserve">considered since these two days </w:t>
      </w:r>
      <w:r w:rsidR="008050EE">
        <w:t>typically</w:t>
      </w:r>
      <w:r w:rsidR="00A260E9">
        <w:t xml:space="preserve"> have different travel patterns </w:t>
      </w:r>
      <w:r w:rsidR="008050EE">
        <w:t xml:space="preserve">than </w:t>
      </w:r>
      <w:r w:rsidR="00A260E9">
        <w:t xml:space="preserve">other weekdays. No </w:t>
      </w:r>
      <w:r w:rsidR="0070139F">
        <w:t>holiday</w:t>
      </w:r>
      <w:r w:rsidR="008050EE">
        <w:t>s</w:t>
      </w:r>
      <w:r w:rsidR="0070139F">
        <w:t xml:space="preserve"> </w:t>
      </w:r>
      <w:r w:rsidR="00A260E9">
        <w:t xml:space="preserve">were included </w:t>
      </w:r>
      <w:r w:rsidR="008050EE">
        <w:t>in the weekday speed analyses</w:t>
      </w:r>
      <w:r w:rsidR="00A260E9">
        <w:t xml:space="preserve">. </w:t>
      </w:r>
    </w:p>
    <w:p w14:paraId="54ED383A" w14:textId="77777777" w:rsidR="00A260E9" w:rsidRDefault="00A260E9" w:rsidP="00A260E9">
      <w:pPr>
        <w:pStyle w:val="Bullet"/>
      </w:pPr>
      <w:r>
        <w:lastRenderedPageBreak/>
        <w:t>Weekend</w:t>
      </w:r>
      <w:r w:rsidR="008050EE">
        <w:t>s</w:t>
      </w:r>
      <w:r>
        <w:t xml:space="preserve"> include Saturday and Sunday</w:t>
      </w:r>
      <w:r w:rsidR="008050EE">
        <w:t>s</w:t>
      </w:r>
      <w:r>
        <w:t xml:space="preserve">. </w:t>
      </w:r>
      <w:r w:rsidR="008050EE">
        <w:t>No holidays were included in the weekend speed analyses.</w:t>
      </w:r>
    </w:p>
    <w:p w14:paraId="2B92FEB6" w14:textId="77777777" w:rsidR="00E52063" w:rsidRDefault="00306E7C" w:rsidP="00A260E9">
      <w:pPr>
        <w:pStyle w:val="Bullet"/>
      </w:pPr>
      <w:r>
        <w:t>These are the h</w:t>
      </w:r>
      <w:r w:rsidR="00E52063">
        <w:t>olida</w:t>
      </w:r>
      <w:r w:rsidR="0070139F">
        <w:t>y</w:t>
      </w:r>
      <w:r>
        <w:t xml:space="preserve">s </w:t>
      </w:r>
      <w:r w:rsidR="00686290">
        <w:t>for holiday data analyses</w:t>
      </w:r>
      <w:r w:rsidR="00E52063">
        <w:t>:</w:t>
      </w:r>
    </w:p>
    <w:p w14:paraId="41424656" w14:textId="77777777" w:rsidR="00E52063" w:rsidRDefault="00E52063" w:rsidP="00E52063">
      <w:pPr>
        <w:pStyle w:val="Bullet"/>
        <w:numPr>
          <w:ilvl w:val="1"/>
          <w:numId w:val="2"/>
        </w:numPr>
      </w:pPr>
      <w:r>
        <w:t>Jan 1</w:t>
      </w:r>
      <w:r w:rsidR="004D0ECD" w:rsidRPr="004D0ECD">
        <w:rPr>
          <w:vertAlign w:val="superscript"/>
        </w:rPr>
        <w:t>st</w:t>
      </w:r>
      <w:r w:rsidR="004D0ECD">
        <w:t xml:space="preserve"> </w:t>
      </w:r>
      <w:r>
        <w:t>-5</w:t>
      </w:r>
      <w:r w:rsidR="004D0ECD" w:rsidRPr="004D0ECD">
        <w:rPr>
          <w:vertAlign w:val="superscript"/>
        </w:rPr>
        <w:t>th</w:t>
      </w:r>
      <w:r w:rsidR="004D0ECD">
        <w:t xml:space="preserve"> </w:t>
      </w:r>
      <w:r>
        <w:t xml:space="preserve"> – New Year’s traffic</w:t>
      </w:r>
    </w:p>
    <w:p w14:paraId="26913041" w14:textId="77777777" w:rsidR="00E52063" w:rsidRDefault="00E52063" w:rsidP="00E52063">
      <w:pPr>
        <w:pStyle w:val="Bullet"/>
        <w:numPr>
          <w:ilvl w:val="1"/>
          <w:numId w:val="2"/>
        </w:numPr>
      </w:pPr>
      <w:r>
        <w:t>July 3</w:t>
      </w:r>
      <w:r w:rsidR="004D0ECD" w:rsidRPr="004D0ECD">
        <w:rPr>
          <w:vertAlign w:val="superscript"/>
        </w:rPr>
        <w:t>rd</w:t>
      </w:r>
      <w:r w:rsidR="004D0ECD">
        <w:t xml:space="preserve"> </w:t>
      </w:r>
      <w:r>
        <w:t>-6</w:t>
      </w:r>
      <w:r w:rsidR="004D0ECD" w:rsidRPr="004D0ECD">
        <w:rPr>
          <w:vertAlign w:val="superscript"/>
        </w:rPr>
        <w:t>th</w:t>
      </w:r>
      <w:r w:rsidR="004D0ECD">
        <w:t xml:space="preserve"> </w:t>
      </w:r>
      <w:r>
        <w:t>– Independence Day traffic</w:t>
      </w:r>
    </w:p>
    <w:p w14:paraId="2AF4ED61" w14:textId="77777777" w:rsidR="00E52063" w:rsidRDefault="00E52063" w:rsidP="00E52063">
      <w:pPr>
        <w:pStyle w:val="Bullet"/>
        <w:numPr>
          <w:ilvl w:val="1"/>
          <w:numId w:val="2"/>
        </w:numPr>
      </w:pPr>
      <w:r>
        <w:t>November 24</w:t>
      </w:r>
      <w:r w:rsidR="004D0ECD" w:rsidRPr="004D0ECD">
        <w:rPr>
          <w:vertAlign w:val="superscript"/>
        </w:rPr>
        <w:t>th</w:t>
      </w:r>
      <w:r w:rsidR="004D0ECD">
        <w:t xml:space="preserve"> </w:t>
      </w:r>
      <w:r>
        <w:t>-30</w:t>
      </w:r>
      <w:r w:rsidR="004D0ECD" w:rsidRPr="004D0ECD">
        <w:rPr>
          <w:vertAlign w:val="superscript"/>
        </w:rPr>
        <w:t>th</w:t>
      </w:r>
      <w:r w:rsidR="004D0ECD">
        <w:t xml:space="preserve"> </w:t>
      </w:r>
      <w:r>
        <w:t xml:space="preserve"> – Thanksgiving traffic</w:t>
      </w:r>
    </w:p>
    <w:p w14:paraId="11436BD2" w14:textId="77777777" w:rsidR="00A260E9" w:rsidRDefault="00E52063" w:rsidP="004C69FE">
      <w:pPr>
        <w:pStyle w:val="Bullet"/>
        <w:numPr>
          <w:ilvl w:val="1"/>
          <w:numId w:val="2"/>
        </w:numPr>
      </w:pPr>
      <w:r>
        <w:t>December 22</w:t>
      </w:r>
      <w:r w:rsidR="004D0ECD" w:rsidRPr="004D0ECD">
        <w:rPr>
          <w:vertAlign w:val="superscript"/>
        </w:rPr>
        <w:t>nd</w:t>
      </w:r>
      <w:r w:rsidR="004D0ECD">
        <w:t xml:space="preserve"> </w:t>
      </w:r>
      <w:r>
        <w:t>-28</w:t>
      </w:r>
      <w:r w:rsidR="004D0ECD" w:rsidRPr="004D0ECD">
        <w:rPr>
          <w:vertAlign w:val="superscript"/>
        </w:rPr>
        <w:t>th</w:t>
      </w:r>
      <w:r w:rsidR="004D0ECD">
        <w:t xml:space="preserve"> </w:t>
      </w:r>
      <w:r>
        <w:t xml:space="preserve"> – Christmas traffic</w:t>
      </w:r>
    </w:p>
    <w:p w14:paraId="628C1900" w14:textId="77777777" w:rsidR="004D0ECD" w:rsidRDefault="004D0ECD" w:rsidP="004D0ECD">
      <w:pPr>
        <w:pStyle w:val="Heading3"/>
      </w:pPr>
      <w:commentRangeStart w:id="116"/>
      <w:r>
        <w:t xml:space="preserve">Peak and Off-Peak </w:t>
      </w:r>
      <w:r w:rsidR="00A419D6">
        <w:t xml:space="preserve">Hours </w:t>
      </w:r>
      <w:r>
        <w:t xml:space="preserve">of </w:t>
      </w:r>
      <w:r w:rsidR="00A419D6">
        <w:t>Day</w:t>
      </w:r>
    </w:p>
    <w:p w14:paraId="40764D2B" w14:textId="73BBD12E" w:rsidR="003A1290" w:rsidRDefault="00306E7C" w:rsidP="004C69FE">
      <w:pPr>
        <w:rPr>
          <w:ins w:id="117" w:author="Li Jin" w:date="2016-06-08T16:15:00Z"/>
        </w:rPr>
      </w:pPr>
      <w:r>
        <w:t>W</w:t>
      </w:r>
      <w:r w:rsidR="00A419D6">
        <w:t xml:space="preserve">eekday, weekend, and holiday data were analyzed </w:t>
      </w:r>
      <w:r>
        <w:t xml:space="preserve">to determine </w:t>
      </w:r>
      <w:r w:rsidR="00155A53">
        <w:t>peak hours and off-</w:t>
      </w:r>
      <w:r>
        <w:t xml:space="preserve">peak hours, and </w:t>
      </w:r>
      <w:r w:rsidR="00DD6411">
        <w:t xml:space="preserve">the hours with </w:t>
      </w:r>
      <w:r>
        <w:t>slow speed anomalies.</w:t>
      </w:r>
      <w:commentRangeEnd w:id="116"/>
      <w:r w:rsidR="00397CE8">
        <w:rPr>
          <w:rStyle w:val="CommentReference"/>
        </w:rPr>
        <w:commentReference w:id="116"/>
      </w:r>
      <w:r w:rsidR="00A419D6">
        <w:t xml:space="preserve"> </w:t>
      </w:r>
      <w:ins w:id="118" w:author="Li Jin" w:date="2016-06-08T16:15:00Z">
        <w:r w:rsidR="003A1290">
          <w:t xml:space="preserve">Generally </w:t>
        </w:r>
      </w:ins>
      <w:ins w:id="119" w:author="Li Jin" w:date="2016-06-08T16:20:00Z">
        <w:r w:rsidR="003A1290">
          <w:t xml:space="preserve">weekend </w:t>
        </w:r>
      </w:ins>
      <w:ins w:id="120" w:author="Li Jin" w:date="2016-06-08T16:15:00Z">
        <w:r w:rsidR="003A1290">
          <w:t>has the lowest speed</w:t>
        </w:r>
      </w:ins>
      <w:ins w:id="121" w:author="Li Jin" w:date="2016-06-08T16:21:00Z">
        <w:r w:rsidR="003A1290">
          <w:t xml:space="preserve"> anomalie</w:t>
        </w:r>
      </w:ins>
      <w:ins w:id="122" w:author="Li Jin" w:date="2016-06-08T16:15:00Z">
        <w:r w:rsidR="003A1290">
          <w:t xml:space="preserve">s </w:t>
        </w:r>
      </w:ins>
      <w:ins w:id="123" w:author="Li Jin" w:date="2016-06-08T16:18:00Z">
        <w:r w:rsidR="003A1290">
          <w:t>during</w:t>
        </w:r>
      </w:ins>
      <w:ins w:id="124" w:author="Li Jin" w:date="2016-06-08T16:16:00Z">
        <w:r w:rsidR="003A1290">
          <w:t xml:space="preserve"> peak month.</w:t>
        </w:r>
      </w:ins>
      <w:ins w:id="125" w:author="Li Jin" w:date="2016-06-08T16:21:00Z">
        <w:r w:rsidR="003A1290">
          <w:t xml:space="preserve"> Weekday has the high</w:t>
        </w:r>
      </w:ins>
      <w:ins w:id="126" w:author="Li Jin" w:date="2016-06-08T16:22:00Z">
        <w:r w:rsidR="003A1290">
          <w:t>est speed anomalies during peak month</w:t>
        </w:r>
      </w:ins>
      <w:ins w:id="127" w:author="Li Jin" w:date="2016-06-08T19:11:00Z">
        <w:r w:rsidR="005C156C">
          <w:t>, compared to weekend and holiday</w:t>
        </w:r>
      </w:ins>
      <w:ins w:id="128" w:author="Li Jin" w:date="2016-06-08T16:22:00Z">
        <w:r w:rsidR="003A1290">
          <w:t>.</w:t>
        </w:r>
      </w:ins>
      <w:ins w:id="129" w:author="Li Jin" w:date="2016-06-08T16:18:00Z">
        <w:r w:rsidR="003A1290">
          <w:t xml:space="preserve"> </w:t>
        </w:r>
      </w:ins>
      <w:ins w:id="130" w:author="Li Jin" w:date="2016-06-08T16:16:00Z">
        <w:r w:rsidR="003A1290">
          <w:t xml:space="preserve"> </w:t>
        </w:r>
      </w:ins>
      <w:ins w:id="131" w:author="Li Jin" w:date="2016-06-08T16:15:00Z">
        <w:r w:rsidR="003A1290">
          <w:t xml:space="preserve"> </w:t>
        </w:r>
      </w:ins>
    </w:p>
    <w:p w14:paraId="33A7FA4E" w14:textId="157B358D" w:rsidR="00CF0AFB" w:rsidRPr="004C69FE" w:rsidRDefault="00A419D6" w:rsidP="004C69FE">
      <w:r>
        <w:t>The findings are as below:</w:t>
      </w:r>
    </w:p>
    <w:bookmarkEnd w:id="112"/>
    <w:p w14:paraId="4E3A4BFD" w14:textId="77777777" w:rsidR="00763912" w:rsidRDefault="00A419D6" w:rsidP="001D3F88">
      <w:pPr>
        <w:pStyle w:val="Heading4"/>
      </w:pPr>
      <w:r w:rsidRPr="00A419D6">
        <w:t>Peak month weekday: July</w:t>
      </w:r>
    </w:p>
    <w:p w14:paraId="2D8217F5" w14:textId="77777777" w:rsidR="009A336E" w:rsidRDefault="007D1EB0" w:rsidP="009A336E">
      <w:pPr>
        <w:pStyle w:val="Bullet"/>
      </w:pPr>
      <w:r>
        <w:t xml:space="preserve">Peak hours: </w:t>
      </w:r>
      <w:r w:rsidR="00DD6411" w:rsidRPr="00DD6411">
        <w:t>5-6PM</w:t>
      </w:r>
    </w:p>
    <w:p w14:paraId="72DDCCD2" w14:textId="77777777" w:rsidR="007D1EB0" w:rsidRDefault="00155A53" w:rsidP="009A336E">
      <w:pPr>
        <w:pStyle w:val="Bullet"/>
      </w:pPr>
      <w:r>
        <w:t>Off-peak hours</w:t>
      </w:r>
      <w:r w:rsidR="007D1EB0">
        <w:t>:</w:t>
      </w:r>
      <w:r w:rsidR="00997381">
        <w:t xml:space="preserve"> </w:t>
      </w:r>
      <w:r w:rsidR="00DD6411" w:rsidRPr="00DD6411">
        <w:t>6-7AM</w:t>
      </w:r>
    </w:p>
    <w:p w14:paraId="420784AF" w14:textId="77777777" w:rsidR="007D1EB0" w:rsidRDefault="00DD6411" w:rsidP="009A336E">
      <w:pPr>
        <w:pStyle w:val="Bullet"/>
      </w:pPr>
      <w:r>
        <w:t>Hours with s</w:t>
      </w:r>
      <w:r w:rsidR="007D1EB0">
        <w:t>low speed anomalies:</w:t>
      </w:r>
      <w:r w:rsidR="00997381">
        <w:t xml:space="preserve"> </w:t>
      </w:r>
      <w:r w:rsidRPr="00DD6411">
        <w:t>11AM-12PM</w:t>
      </w:r>
    </w:p>
    <w:p w14:paraId="3579F2BC" w14:textId="77777777" w:rsidR="00A419D6" w:rsidRDefault="0070139F" w:rsidP="00A419D6">
      <w:pPr>
        <w:pStyle w:val="Heading4"/>
      </w:pPr>
      <w:r w:rsidRPr="0070139F">
        <w:t>Peak month weekend: July</w:t>
      </w:r>
    </w:p>
    <w:p w14:paraId="2261E2E0" w14:textId="77777777" w:rsidR="0070139F" w:rsidRDefault="0070139F" w:rsidP="0070139F">
      <w:pPr>
        <w:pStyle w:val="Bullet"/>
      </w:pPr>
      <w:r>
        <w:t xml:space="preserve">Peak hours: </w:t>
      </w:r>
      <w:r w:rsidR="00DD6411">
        <w:t>4-5PM and 7-8PM</w:t>
      </w:r>
    </w:p>
    <w:p w14:paraId="20497748" w14:textId="77777777" w:rsidR="0070139F" w:rsidRDefault="00DD6411" w:rsidP="0070139F">
      <w:pPr>
        <w:pStyle w:val="Bullet"/>
      </w:pPr>
      <w:r>
        <w:t>Off-peak hours</w:t>
      </w:r>
      <w:r w:rsidR="0070139F">
        <w:t>:</w:t>
      </w:r>
      <w:r>
        <w:t xml:space="preserve"> </w:t>
      </w:r>
      <w:r w:rsidRPr="00DD6411">
        <w:t>6-7AM</w:t>
      </w:r>
    </w:p>
    <w:p w14:paraId="3D71B8B5" w14:textId="77777777" w:rsidR="00A419D6" w:rsidRDefault="00DD6411" w:rsidP="009A336E">
      <w:pPr>
        <w:pStyle w:val="Bullet"/>
      </w:pPr>
      <w:r>
        <w:t>Hours with slow</w:t>
      </w:r>
      <w:r w:rsidR="0070139F">
        <w:t xml:space="preserve"> speed anomalies:</w:t>
      </w:r>
      <w:r>
        <w:t xml:space="preserve"> </w:t>
      </w:r>
      <w:r w:rsidRPr="00DD6411">
        <w:t>11AM-12PM</w:t>
      </w:r>
    </w:p>
    <w:p w14:paraId="4EC7D065" w14:textId="77777777" w:rsidR="0070139F" w:rsidRDefault="0070139F" w:rsidP="0070139F">
      <w:pPr>
        <w:pStyle w:val="Heading4"/>
      </w:pPr>
      <w:r w:rsidRPr="0070139F">
        <w:t>Peak month holiday: December</w:t>
      </w:r>
    </w:p>
    <w:p w14:paraId="629287F5" w14:textId="77777777" w:rsidR="0070139F" w:rsidRDefault="0070139F" w:rsidP="0070139F">
      <w:pPr>
        <w:pStyle w:val="Bullet"/>
      </w:pPr>
      <w:r>
        <w:t xml:space="preserve">Peak hours: </w:t>
      </w:r>
      <w:r w:rsidR="001022F9">
        <w:t>6-7PM</w:t>
      </w:r>
    </w:p>
    <w:p w14:paraId="2A76B6F8" w14:textId="77777777" w:rsidR="0070139F" w:rsidRDefault="00C3207C" w:rsidP="0070139F">
      <w:pPr>
        <w:pStyle w:val="Bullet"/>
      </w:pPr>
      <w:r>
        <w:t>Off-peak hours: 5</w:t>
      </w:r>
      <w:r w:rsidRPr="00DD6411">
        <w:t>-</w:t>
      </w:r>
      <w:r>
        <w:t>6</w:t>
      </w:r>
      <w:r w:rsidRPr="00DD6411">
        <w:t>AM</w:t>
      </w:r>
    </w:p>
    <w:p w14:paraId="27561054" w14:textId="77777777" w:rsidR="0070139F" w:rsidRDefault="00C3207C" w:rsidP="00C3207C">
      <w:pPr>
        <w:pStyle w:val="Bullet"/>
      </w:pPr>
      <w:r>
        <w:t xml:space="preserve">Hours with slow </w:t>
      </w:r>
      <w:r w:rsidR="0070139F">
        <w:t>speed anomalies:</w:t>
      </w:r>
      <w:r w:rsidRPr="00C3207C">
        <w:t xml:space="preserve"> </w:t>
      </w:r>
      <w:r>
        <w:t>6</w:t>
      </w:r>
      <w:r w:rsidRPr="00DD6411">
        <w:t>-</w:t>
      </w:r>
      <w:r>
        <w:t>7P</w:t>
      </w:r>
      <w:r w:rsidRPr="00DD6411">
        <w:t>M</w:t>
      </w:r>
      <w:r>
        <w:t xml:space="preserve">, 7-8PM, 12-1PM, </w:t>
      </w:r>
      <w:r w:rsidRPr="00DD6411">
        <w:t>11AM-12PM</w:t>
      </w:r>
    </w:p>
    <w:p w14:paraId="2BBD1DE4" w14:textId="77777777" w:rsidR="0070139F" w:rsidRDefault="0070139F" w:rsidP="0070139F">
      <w:pPr>
        <w:pStyle w:val="Heading4"/>
      </w:pPr>
      <w:r w:rsidRPr="0070139F">
        <w:t>Off-peak month weekday: April</w:t>
      </w:r>
    </w:p>
    <w:p w14:paraId="11307039" w14:textId="77777777" w:rsidR="0070139F" w:rsidRDefault="0070139F" w:rsidP="0070139F">
      <w:pPr>
        <w:pStyle w:val="Bullet"/>
      </w:pPr>
      <w:r>
        <w:t xml:space="preserve">Peak hours: </w:t>
      </w:r>
      <w:r w:rsidR="00446118">
        <w:t>5-6PM</w:t>
      </w:r>
    </w:p>
    <w:p w14:paraId="0A4DFD9F" w14:textId="77777777" w:rsidR="00C3207C" w:rsidRDefault="00C3207C" w:rsidP="009A336E">
      <w:pPr>
        <w:pStyle w:val="Bullet"/>
      </w:pPr>
      <w:r>
        <w:t xml:space="preserve">Off-peak hours: </w:t>
      </w:r>
      <w:r w:rsidR="00446118">
        <w:t>6-7AM</w:t>
      </w:r>
    </w:p>
    <w:p w14:paraId="6D07781A" w14:textId="77777777" w:rsidR="0070139F" w:rsidRDefault="00C3207C" w:rsidP="009A336E">
      <w:pPr>
        <w:pStyle w:val="Bullet"/>
      </w:pPr>
      <w:r>
        <w:lastRenderedPageBreak/>
        <w:t xml:space="preserve">Hours with slow </w:t>
      </w:r>
      <w:r w:rsidR="0070139F">
        <w:t>speed anomalies:</w:t>
      </w:r>
      <w:r w:rsidR="00446118">
        <w:t xml:space="preserve"> </w:t>
      </w:r>
      <w:r w:rsidR="00446118" w:rsidRPr="00DD6411">
        <w:t>11AM-12PM</w:t>
      </w:r>
    </w:p>
    <w:p w14:paraId="52977841" w14:textId="77777777" w:rsidR="0070139F" w:rsidRDefault="00265D8C" w:rsidP="0070139F">
      <w:pPr>
        <w:pStyle w:val="Heading4"/>
      </w:pPr>
      <w:r w:rsidRPr="00265D8C">
        <w:t>Off-peak month weekend: April</w:t>
      </w:r>
    </w:p>
    <w:p w14:paraId="17ED245E" w14:textId="77777777" w:rsidR="0070139F" w:rsidRDefault="0070139F" w:rsidP="0070139F">
      <w:pPr>
        <w:pStyle w:val="Bullet"/>
      </w:pPr>
      <w:r>
        <w:t xml:space="preserve">Peak hours: </w:t>
      </w:r>
      <w:r w:rsidR="00446118" w:rsidRPr="00DD6411">
        <w:t>11AM-12PM</w:t>
      </w:r>
    </w:p>
    <w:p w14:paraId="7F98D9F3" w14:textId="77777777" w:rsidR="0070139F" w:rsidRDefault="00446118" w:rsidP="0070139F">
      <w:pPr>
        <w:pStyle w:val="Bullet"/>
      </w:pPr>
      <w:r>
        <w:t>Off-peak hours</w:t>
      </w:r>
      <w:r w:rsidR="0070139F">
        <w:t>:</w:t>
      </w:r>
      <w:r>
        <w:t xml:space="preserve"> 7</w:t>
      </w:r>
      <w:r w:rsidRPr="00DD6411">
        <w:t>-</w:t>
      </w:r>
      <w:r>
        <w:t>8</w:t>
      </w:r>
      <w:r w:rsidRPr="00DD6411">
        <w:t>AM</w:t>
      </w:r>
      <w:r>
        <w:t>, 8-9AM</w:t>
      </w:r>
    </w:p>
    <w:p w14:paraId="25EE3B23" w14:textId="77777777" w:rsidR="0070139F" w:rsidRDefault="00446118" w:rsidP="009A336E">
      <w:pPr>
        <w:pStyle w:val="Bullet"/>
      </w:pPr>
      <w:r>
        <w:t xml:space="preserve">Hours with slow speed </w:t>
      </w:r>
      <w:r w:rsidR="0070139F">
        <w:t>anomalies:</w:t>
      </w:r>
      <w:r w:rsidR="00B423B0" w:rsidRPr="00B423B0">
        <w:t xml:space="preserve"> </w:t>
      </w:r>
      <w:r w:rsidR="00B423B0" w:rsidRPr="00DD6411">
        <w:t>11AM-12PM</w:t>
      </w:r>
    </w:p>
    <w:p w14:paraId="3F5F6AEE" w14:textId="77777777" w:rsidR="0070139F" w:rsidRDefault="00265D8C" w:rsidP="0070139F">
      <w:pPr>
        <w:pStyle w:val="Heading4"/>
      </w:pPr>
      <w:r w:rsidRPr="00265D8C">
        <w:t>Off-peak month holiday: January</w:t>
      </w:r>
    </w:p>
    <w:p w14:paraId="4A9615A9" w14:textId="77777777" w:rsidR="0070139F" w:rsidRDefault="0070139F" w:rsidP="0070139F">
      <w:pPr>
        <w:pStyle w:val="Bullet"/>
      </w:pPr>
      <w:r>
        <w:t xml:space="preserve">Peak hours: </w:t>
      </w:r>
      <w:r w:rsidR="00B423B0">
        <w:t>6-7PM</w:t>
      </w:r>
    </w:p>
    <w:p w14:paraId="7AC9CF21" w14:textId="77777777" w:rsidR="0070139F" w:rsidRDefault="00B423B0" w:rsidP="0070139F">
      <w:pPr>
        <w:pStyle w:val="Bullet"/>
      </w:pPr>
      <w:r>
        <w:t>Off-peak hours</w:t>
      </w:r>
      <w:r w:rsidR="0070139F">
        <w:t>:</w:t>
      </w:r>
      <w:r>
        <w:t xml:space="preserve"> 5-6AM</w:t>
      </w:r>
    </w:p>
    <w:p w14:paraId="2B1C23EB" w14:textId="77777777" w:rsidR="0070139F" w:rsidRDefault="00B423B0" w:rsidP="0070139F">
      <w:pPr>
        <w:pStyle w:val="Bullet"/>
      </w:pPr>
      <w:r>
        <w:t>Hours with s</w:t>
      </w:r>
      <w:r w:rsidR="0070139F">
        <w:t>low speed anomalies:</w:t>
      </w:r>
      <w:r>
        <w:t xml:space="preserve"> 12PM-1PM, </w:t>
      </w:r>
      <w:r w:rsidRPr="00DD6411">
        <w:t>11AM-12PM</w:t>
      </w:r>
    </w:p>
    <w:p w14:paraId="719ABCD1" w14:textId="77777777" w:rsidR="0070139F" w:rsidRDefault="0070139F" w:rsidP="009A336E">
      <w:pPr>
        <w:sectPr w:rsidR="0070139F" w:rsidSect="003C0746">
          <w:headerReference w:type="default" r:id="rId14"/>
          <w:footerReference w:type="default" r:id="rId15"/>
          <w:headerReference w:type="first" r:id="rId16"/>
          <w:pgSz w:w="12240" w:h="15840" w:code="1"/>
          <w:pgMar w:top="1440" w:right="1080" w:bottom="864" w:left="1440" w:header="720" w:footer="432" w:gutter="0"/>
          <w:pgNumType w:start="1"/>
          <w:cols w:space="720"/>
          <w:docGrid w:linePitch="360"/>
        </w:sectPr>
      </w:pPr>
    </w:p>
    <w:p w14:paraId="584AA4F2" w14:textId="77777777" w:rsidR="00763912" w:rsidRDefault="007C19EB" w:rsidP="00160BCD">
      <w:pPr>
        <w:pStyle w:val="Heading1"/>
      </w:pPr>
      <w:bookmarkStart w:id="132" w:name="_Toc453234610"/>
      <w:r>
        <w:lastRenderedPageBreak/>
        <w:t xml:space="preserve">HERE </w:t>
      </w:r>
      <w:r w:rsidR="00274393">
        <w:t>Data Collection</w:t>
      </w:r>
      <w:bookmarkEnd w:id="132"/>
    </w:p>
    <w:p w14:paraId="42A6BE0B" w14:textId="77777777" w:rsidR="00F10CEA" w:rsidRPr="00F10CEA" w:rsidRDefault="00F10CEA" w:rsidP="00F10CEA">
      <w:r w:rsidRPr="00D43A33">
        <w:t xml:space="preserve">HERE captures </w:t>
      </w:r>
      <w:r>
        <w:t xml:space="preserve">real-time </w:t>
      </w:r>
      <w:r w:rsidRPr="00D43A33">
        <w:t xml:space="preserve">travel time data using probe points generated by </w:t>
      </w:r>
      <w:r>
        <w:t xml:space="preserve">multiple sources </w:t>
      </w:r>
      <w:r w:rsidR="006A0943">
        <w:t>like</w:t>
      </w:r>
      <w:r>
        <w:t xml:space="preserve"> GPS</w:t>
      </w:r>
      <w:r w:rsidR="006A0943">
        <w:t>,</w:t>
      </w:r>
      <w:r>
        <w:t xml:space="preserve"> smart phone devices</w:t>
      </w:r>
      <w:r w:rsidR="006A0943">
        <w:t>,</w:t>
      </w:r>
      <w:r w:rsidRPr="00D43A33">
        <w:t xml:space="preserve"> </w:t>
      </w:r>
      <w:r w:rsidR="006A0943">
        <w:t>and</w:t>
      </w:r>
      <w:r w:rsidRPr="00D43A33">
        <w:t xml:space="preserve"> </w:t>
      </w:r>
      <w:r>
        <w:t>sensor data</w:t>
      </w:r>
      <w:r w:rsidRPr="00D43A33">
        <w:t xml:space="preserve">. </w:t>
      </w:r>
      <w:r w:rsidRPr="00F10CEA">
        <w:t>This data is provided in five minute increments along with a shape file designating t</w:t>
      </w:r>
      <w:r>
        <w:t>he traffic collection locations</w:t>
      </w:r>
      <w:r w:rsidRPr="00F10CEA">
        <w:t>.</w:t>
      </w:r>
      <w:r w:rsidR="00FB4A55">
        <w:t xml:space="preserve">  Figure 1 represents the data coverage in central Florida.</w:t>
      </w:r>
    </w:p>
    <w:p w14:paraId="11D57594" w14:textId="77777777" w:rsidR="007745B2" w:rsidRDefault="006A0943" w:rsidP="00763912">
      <w:r>
        <w:t>The consultant team enter</w:t>
      </w:r>
      <w:r w:rsidR="00040C59">
        <w:t>e</w:t>
      </w:r>
      <w:r>
        <w:t xml:space="preserve">d </w:t>
      </w:r>
      <w:ins w:id="133" w:author="David Schmitt" w:date="2016-06-02T18:27:00Z">
        <w:r w:rsidR="001A7F13">
          <w:t xml:space="preserve">into </w:t>
        </w:r>
      </w:ins>
      <w:r>
        <w:t>an agreement with</w:t>
      </w:r>
      <w:r w:rsidR="00843492">
        <w:t xml:space="preserve"> </w:t>
      </w:r>
      <w:r w:rsidR="00040C59">
        <w:t>FDOT to obtain</w:t>
      </w:r>
      <w:r w:rsidR="00843492">
        <w:t xml:space="preserve"> HERE data for this study.  </w:t>
      </w:r>
      <w:r w:rsidR="00040C59">
        <w:t>All the</w:t>
      </w:r>
      <w:r w:rsidR="007745B2">
        <w:t xml:space="preserve"> 2014  HERE data</w:t>
      </w:r>
      <w:r w:rsidR="00040C59">
        <w:t>,</w:t>
      </w:r>
      <w:r w:rsidR="007745B2">
        <w:t xml:space="preserve"> </w:t>
      </w:r>
      <w:r w:rsidR="00040C59">
        <w:t>i</w:t>
      </w:r>
      <w:r w:rsidR="007745B2">
        <w:t xml:space="preserve">n 5-min </w:t>
      </w:r>
      <w:r w:rsidR="00040C59">
        <w:t xml:space="preserve">bins, </w:t>
      </w:r>
      <w:r w:rsidR="007745B2">
        <w:t>for all nine counties in D</w:t>
      </w:r>
      <w:r w:rsidR="00F10CEA">
        <w:t xml:space="preserve">istrict </w:t>
      </w:r>
      <w:r w:rsidR="007745B2">
        <w:t>5 and Polk County</w:t>
      </w:r>
      <w:r w:rsidR="00280C84">
        <w:t xml:space="preserve"> were </w:t>
      </w:r>
      <w:r w:rsidR="00446830">
        <w:t>downloaded and used for the study</w:t>
      </w:r>
      <w:r w:rsidR="007745B2">
        <w:t>.</w:t>
      </w:r>
      <w:r w:rsidR="00843492">
        <w:t xml:space="preserve"> </w:t>
      </w:r>
    </w:p>
    <w:p w14:paraId="450C707A" w14:textId="77777777" w:rsidR="00843492" w:rsidRDefault="00ED2011" w:rsidP="00ED2011">
      <w:pPr>
        <w:pStyle w:val="Caption"/>
        <w:jc w:val="center"/>
      </w:pPr>
      <w:bookmarkStart w:id="134" w:name="_Toc453234687"/>
      <w:r>
        <w:t xml:space="preserve">Figure </w:t>
      </w:r>
      <w:fldSimple w:instr=" SEQ Figure \* ARABIC ">
        <w:r w:rsidR="00FA330A">
          <w:rPr>
            <w:noProof/>
          </w:rPr>
          <w:t>1</w:t>
        </w:r>
      </w:fldSimple>
      <w:r>
        <w:t>:  Coverage of HERE Data</w:t>
      </w:r>
      <w:bookmarkEnd w:id="134"/>
    </w:p>
    <w:p w14:paraId="0943DDA1" w14:textId="77777777" w:rsidR="00370105" w:rsidRDefault="00843492">
      <w:pPr>
        <w:spacing w:after="0" w:line="240" w:lineRule="auto"/>
        <w:jc w:val="left"/>
      </w:pPr>
      <w:r w:rsidRPr="00843492">
        <w:rPr>
          <w:noProof/>
          <w:lang w:eastAsia="zh-CN"/>
        </w:rPr>
        <w:drawing>
          <wp:inline distT="0" distB="0" distL="0" distR="0" wp14:anchorId="0EDB1770" wp14:editId="061ECFF9">
            <wp:extent cx="5943600" cy="5462270"/>
            <wp:effectExtent l="0" t="0" r="0" b="508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44" t="1714" r="23943"/>
                    <a:stretch/>
                  </pic:blipFill>
                  <pic:spPr bwMode="auto">
                    <a:xfrm>
                      <a:off x="0" y="0"/>
                      <a:ext cx="5943600" cy="5462270"/>
                    </a:xfrm>
                    <a:prstGeom prst="rect">
                      <a:avLst/>
                    </a:prstGeom>
                    <a:noFill/>
                    <a:ln>
                      <a:noFill/>
                    </a:ln>
                    <a:extLst/>
                  </pic:spPr>
                </pic:pic>
              </a:graphicData>
            </a:graphic>
          </wp:inline>
        </w:drawing>
      </w:r>
      <w:r w:rsidR="00370105">
        <w:br w:type="page"/>
      </w:r>
    </w:p>
    <w:p w14:paraId="0B9A0CC8" w14:textId="77777777" w:rsidR="0080744E" w:rsidRDefault="0080744E" w:rsidP="00763912">
      <w:pPr>
        <w:sectPr w:rsidR="0080744E" w:rsidSect="003C0746">
          <w:pgSz w:w="12240" w:h="15840" w:code="1"/>
          <w:pgMar w:top="1440" w:right="1080" w:bottom="864" w:left="1440" w:header="720" w:footer="432" w:gutter="0"/>
          <w:cols w:space="720"/>
          <w:titlePg/>
          <w:docGrid w:linePitch="360"/>
        </w:sectPr>
      </w:pPr>
    </w:p>
    <w:p w14:paraId="2FE91D57" w14:textId="77777777" w:rsidR="00763912" w:rsidRDefault="006D3E65" w:rsidP="0080744E">
      <w:pPr>
        <w:pStyle w:val="Heading1"/>
      </w:pPr>
      <w:bookmarkStart w:id="135" w:name="_Toc453234611"/>
      <w:r w:rsidRPr="006D3E65">
        <w:lastRenderedPageBreak/>
        <w:t>Process and Analyze HERE Data</w:t>
      </w:r>
      <w:bookmarkEnd w:id="135"/>
    </w:p>
    <w:p w14:paraId="1D174D6D" w14:textId="4CFA8B41" w:rsidR="00840531" w:rsidRDefault="00840531" w:rsidP="00840531">
      <w:r w:rsidRPr="00840531">
        <w:t xml:space="preserve">The travel time data obtained from HERE are in 5-minute increments and </w:t>
      </w:r>
      <w:del w:id="136" w:author="David Schmitt" w:date="2016-06-02T18:28:00Z">
        <w:r w:rsidRPr="00840531" w:rsidDel="001A7F13">
          <w:delText>don’t</w:delText>
        </w:r>
      </w:del>
      <w:ins w:id="137" w:author="David Schmitt" w:date="2016-06-02T18:28:00Z">
        <w:r w:rsidR="001A7F13">
          <w:t>do not</w:t>
        </w:r>
      </w:ins>
      <w:r w:rsidRPr="00840531">
        <w:t xml:space="preserve"> include separate truck travel speeds. Traffic data are reported at the road link level </w:t>
      </w:r>
      <w:r w:rsidR="00FB4A55">
        <w:t>on</w:t>
      </w:r>
      <w:r w:rsidR="00FB4A55" w:rsidRPr="00840531">
        <w:t xml:space="preserve"> </w:t>
      </w:r>
      <w:r w:rsidRPr="00840531">
        <w:t xml:space="preserve">Traffic Message Channel (TMC) segments. </w:t>
      </w:r>
      <w:commentRangeStart w:id="138"/>
      <w:del w:id="139" w:author="Li Jin" w:date="2016-06-08T16:24:00Z">
        <w:r w:rsidRPr="00840531" w:rsidDel="00084C0E">
          <w:delText>The length of these TMC segments varies significantly – their starting and ending point</w:delText>
        </w:r>
        <w:r w:rsidR="001837D6" w:rsidDel="00084C0E">
          <w:delText>s</w:delText>
        </w:r>
        <w:r w:rsidRPr="00840531" w:rsidDel="00084C0E">
          <w:delText xml:space="preserve"> </w:delText>
        </w:r>
        <w:r w:rsidR="001837D6" w:rsidDel="00084C0E">
          <w:delText xml:space="preserve">are </w:delText>
        </w:r>
        <w:r w:rsidRPr="00840531" w:rsidDel="00084C0E">
          <w:delText>located at physical or logical geometric changes (e.g. interchanges</w:delText>
        </w:r>
        <w:commentRangeEnd w:id="138"/>
        <w:r w:rsidR="001A7F13" w:rsidDel="00084C0E">
          <w:rPr>
            <w:rStyle w:val="CommentReference"/>
          </w:rPr>
          <w:commentReference w:id="138"/>
        </w:r>
        <w:r w:rsidRPr="00840531" w:rsidDel="00084C0E">
          <w:delText xml:space="preserve">). </w:delText>
        </w:r>
      </w:del>
      <w:r w:rsidR="00FB4A55">
        <w:t>Each TMC has a unique TMC ID.</w:t>
      </w:r>
    </w:p>
    <w:p w14:paraId="220218A1" w14:textId="77777777" w:rsidR="003C0746" w:rsidRDefault="00FB4A55" w:rsidP="00840531">
      <w:r>
        <w:t xml:space="preserve">A </w:t>
      </w:r>
      <w:r w:rsidR="00840531">
        <w:t>TMC shape file was developed to show the locations and codes of available HERE TMCs in FDOT District 5 and Polk County</w:t>
      </w:r>
      <w:r>
        <w:t>.</w:t>
      </w:r>
      <w:r w:rsidR="00840531">
        <w:t xml:space="preserve"> </w:t>
      </w:r>
      <w:r>
        <w:t xml:space="preserve">Exact locations of the TMCs are displayed </w:t>
      </w:r>
      <w:r w:rsidR="00840531">
        <w:t>in</w:t>
      </w:r>
      <w:r w:rsidR="0089265A">
        <w:t xml:space="preserve"> </w:t>
      </w:r>
      <w:r w:rsidR="0089265A">
        <w:fldChar w:fldCharType="begin"/>
      </w:r>
      <w:r w:rsidR="0089265A">
        <w:instrText xml:space="preserve"> REF _Ref451854847 \h </w:instrText>
      </w:r>
      <w:r w:rsidR="0089265A">
        <w:fldChar w:fldCharType="separate"/>
      </w:r>
      <w:r w:rsidR="00FA330A">
        <w:t xml:space="preserve">Figure </w:t>
      </w:r>
      <w:r w:rsidR="00FA330A">
        <w:rPr>
          <w:noProof/>
        </w:rPr>
        <w:t>2</w:t>
      </w:r>
      <w:r w:rsidR="0089265A">
        <w:fldChar w:fldCharType="end"/>
      </w:r>
      <w:r w:rsidR="003C0746">
        <w:t xml:space="preserve">. </w:t>
      </w:r>
      <w:r w:rsidR="00840531">
        <w:t xml:space="preserve">For </w:t>
      </w:r>
      <w:r w:rsidR="003C0746">
        <w:t xml:space="preserve">most of </w:t>
      </w:r>
      <w:r>
        <w:t xml:space="preserve">the </w:t>
      </w:r>
      <w:r w:rsidR="00D664C2">
        <w:t>f</w:t>
      </w:r>
      <w:r w:rsidR="003C0746">
        <w:t>ifty</w:t>
      </w:r>
      <w:r w:rsidR="00840531">
        <w:t xml:space="preserve"> TMC</w:t>
      </w:r>
      <w:r w:rsidR="007F1B36">
        <w:t>s</w:t>
      </w:r>
      <w:r w:rsidR="00840531">
        <w:t xml:space="preserve"> </w:t>
      </w:r>
      <w:r>
        <w:t>i</w:t>
      </w:r>
      <w:r w:rsidR="00840531">
        <w:t xml:space="preserve">n </w:t>
      </w:r>
      <w:r>
        <w:t xml:space="preserve">the </w:t>
      </w:r>
      <w:r w:rsidR="00840531">
        <w:t xml:space="preserve">I-4 study corridor, there </w:t>
      </w:r>
      <w:r>
        <w:t xml:space="preserve">is 5 minute HERE </w:t>
      </w:r>
      <w:r w:rsidR="00840531">
        <w:t>speed data</w:t>
      </w:r>
      <w:r w:rsidR="003C0746">
        <w:t xml:space="preserve"> </w:t>
      </w:r>
      <w:r w:rsidR="00840531">
        <w:t>for each day in 2014.</w:t>
      </w:r>
      <w:r w:rsidR="007F1B36">
        <w:t xml:space="preserve"> </w:t>
      </w:r>
      <w:r w:rsidR="0097726B">
        <w:t xml:space="preserve">Three of </w:t>
      </w:r>
      <w:r w:rsidR="00D664C2">
        <w:t>the f</w:t>
      </w:r>
      <w:r w:rsidR="0097726B">
        <w:t>ifty TMCs only have 5-min level speed data from January, 2014 to May, 2014. Ten</w:t>
      </w:r>
      <w:r w:rsidR="003C0746">
        <w:t xml:space="preserve"> TMCs d</w:t>
      </w:r>
      <w:r w:rsidR="0097726B">
        <w:t>id</w:t>
      </w:r>
      <w:r w:rsidR="003C0746">
        <w:t>n’t have any speed data since these are interchange ramps and HERE didn’t collect data on ramps.</w:t>
      </w:r>
      <w:r w:rsidR="00D664C2">
        <w:t xml:space="preserve">  </w:t>
      </w:r>
      <w:r w:rsidR="00E76E16">
        <w:fldChar w:fldCharType="begin"/>
      </w:r>
      <w:r w:rsidR="00E76E16">
        <w:instrText xml:space="preserve"> REF _Ref452125374 \h </w:instrText>
      </w:r>
      <w:r w:rsidR="00E76E16">
        <w:fldChar w:fldCharType="separate"/>
      </w:r>
      <w:ins w:id="140" w:author="Li Jin" w:date="2016-06-08T15:30:00Z">
        <w:r w:rsidR="00FA330A" w:rsidRPr="009D2026">
          <w:t xml:space="preserve">Table </w:t>
        </w:r>
        <w:r w:rsidR="00FA330A">
          <w:rPr>
            <w:noProof/>
          </w:rPr>
          <w:t>1</w:t>
        </w:r>
      </w:ins>
      <w:del w:id="141" w:author="Li Jin" w:date="2016-06-08T15:30:00Z">
        <w:r w:rsidR="002E7E8F" w:rsidRPr="009D2026" w:rsidDel="00FA330A">
          <w:delText xml:space="preserve">Table </w:delText>
        </w:r>
        <w:r w:rsidR="002E7E8F" w:rsidDel="00FA330A">
          <w:rPr>
            <w:noProof/>
          </w:rPr>
          <w:delText>1</w:delText>
        </w:r>
      </w:del>
      <w:r w:rsidR="00E76E16">
        <w:fldChar w:fldCharType="end"/>
      </w:r>
      <w:r w:rsidR="00E76E16">
        <w:t xml:space="preserve"> </w:t>
      </w:r>
      <w:r w:rsidR="00D664C2">
        <w:t xml:space="preserve">displays the date range of available HERE speeds by TMC ID. </w:t>
      </w:r>
    </w:p>
    <w:p w14:paraId="45779DA6" w14:textId="77777777" w:rsidR="003C0746" w:rsidRPr="009D2026" w:rsidRDefault="00B22DB0" w:rsidP="009D2026">
      <w:pPr>
        <w:pStyle w:val="TableofFigures"/>
        <w:jc w:val="center"/>
      </w:pPr>
      <w:bookmarkStart w:id="142" w:name="_Ref452125374"/>
      <w:bookmarkStart w:id="143" w:name="_Toc453234670"/>
      <w:r w:rsidRPr="009D2026">
        <w:t xml:space="preserve">Table </w:t>
      </w:r>
      <w:fldSimple w:instr=" SEQ Table \* ARABIC ">
        <w:r w:rsidR="00FA330A">
          <w:rPr>
            <w:noProof/>
          </w:rPr>
          <w:t>1</w:t>
        </w:r>
      </w:fldSimple>
      <w:bookmarkEnd w:id="142"/>
      <w:r w:rsidRPr="009D2026">
        <w:t xml:space="preserve">: Here </w:t>
      </w:r>
      <w:r w:rsidR="00576A6F" w:rsidRPr="009D2026">
        <w:t xml:space="preserve">Speed </w:t>
      </w:r>
      <w:r w:rsidRPr="009D2026">
        <w:t>Data</w:t>
      </w:r>
      <w:r w:rsidR="00576A6F" w:rsidRPr="009D2026">
        <w:t xml:space="preserve"> </w:t>
      </w:r>
      <w:r w:rsidR="0001799E">
        <w:t>Time Period</w:t>
      </w:r>
      <w:bookmarkEnd w:id="143"/>
    </w:p>
    <w:tbl>
      <w:tblPr>
        <w:tblW w:w="4080" w:type="dxa"/>
        <w:jc w:val="center"/>
        <w:tblLook w:val="04A0" w:firstRow="1" w:lastRow="0" w:firstColumn="1" w:lastColumn="0" w:noHBand="0" w:noVBand="1"/>
      </w:tblPr>
      <w:tblGrid>
        <w:gridCol w:w="1120"/>
        <w:gridCol w:w="2960"/>
      </w:tblGrid>
      <w:tr w:rsidR="003C0746" w:rsidRPr="003C0746" w14:paraId="11CADF48" w14:textId="77777777" w:rsidTr="003C0746">
        <w:trPr>
          <w:trHeight w:val="288"/>
          <w:jc w:val="center"/>
        </w:trPr>
        <w:tc>
          <w:tcPr>
            <w:tcW w:w="1120" w:type="dxa"/>
            <w:tcBorders>
              <w:top w:val="single" w:sz="4" w:space="0" w:color="auto"/>
              <w:left w:val="single" w:sz="4" w:space="0" w:color="auto"/>
              <w:bottom w:val="single" w:sz="4" w:space="0" w:color="auto"/>
              <w:right w:val="single" w:sz="4" w:space="0" w:color="auto"/>
            </w:tcBorders>
            <w:shd w:val="clear" w:color="000000" w:fill="595959" w:themeFill="text1" w:themeFillTint="A6"/>
            <w:noWrap/>
            <w:vAlign w:val="bottom"/>
            <w:hideMark/>
          </w:tcPr>
          <w:p w14:paraId="18E7B5E2" w14:textId="77777777" w:rsidR="003C0746" w:rsidRPr="003C0746" w:rsidRDefault="003C0746" w:rsidP="003C0746">
            <w:pPr>
              <w:pStyle w:val="TableHead"/>
              <w:rPr>
                <w:lang w:eastAsia="zh-CN"/>
              </w:rPr>
            </w:pPr>
            <w:r w:rsidRPr="003C0746">
              <w:rPr>
                <w:lang w:eastAsia="zh-CN"/>
              </w:rPr>
              <w:t>TMCID</w:t>
            </w:r>
          </w:p>
        </w:tc>
        <w:tc>
          <w:tcPr>
            <w:tcW w:w="2960" w:type="dxa"/>
            <w:tcBorders>
              <w:top w:val="single" w:sz="4" w:space="0" w:color="auto"/>
              <w:left w:val="nil"/>
              <w:bottom w:val="single" w:sz="4" w:space="0" w:color="auto"/>
            </w:tcBorders>
            <w:shd w:val="clear" w:color="000000" w:fill="595959" w:themeFill="text1" w:themeFillTint="A6"/>
            <w:noWrap/>
            <w:vAlign w:val="bottom"/>
            <w:hideMark/>
          </w:tcPr>
          <w:p w14:paraId="0C396B02" w14:textId="77777777" w:rsidR="003C0746" w:rsidRPr="003C0746" w:rsidRDefault="003C0746" w:rsidP="003C0746">
            <w:pPr>
              <w:pStyle w:val="TableHead"/>
              <w:rPr>
                <w:lang w:eastAsia="zh-CN"/>
              </w:rPr>
            </w:pPr>
            <w:r w:rsidRPr="003C0746">
              <w:rPr>
                <w:lang w:eastAsia="zh-CN"/>
              </w:rPr>
              <w:t>5-Min Speed Data</w:t>
            </w:r>
          </w:p>
        </w:tc>
      </w:tr>
      <w:tr w:rsidR="003C0746" w:rsidRPr="003C0746" w14:paraId="18AC87D2"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EE47F6F" w14:textId="77777777" w:rsidR="003C0746" w:rsidRPr="003C0746" w:rsidRDefault="003C0746" w:rsidP="003C0746">
            <w:pPr>
              <w:pStyle w:val="TableText"/>
              <w:rPr>
                <w:lang w:eastAsia="zh-CN"/>
              </w:rPr>
            </w:pPr>
            <w:r w:rsidRPr="003C0746">
              <w:rPr>
                <w:lang w:eastAsia="zh-CN"/>
              </w:rPr>
              <w:t>102+04779</w:t>
            </w:r>
          </w:p>
        </w:tc>
        <w:tc>
          <w:tcPr>
            <w:tcW w:w="2960" w:type="dxa"/>
            <w:tcBorders>
              <w:top w:val="nil"/>
              <w:left w:val="nil"/>
              <w:bottom w:val="single" w:sz="4" w:space="0" w:color="auto"/>
              <w:right w:val="single" w:sz="4" w:space="0" w:color="auto"/>
            </w:tcBorders>
            <w:shd w:val="clear" w:color="000000" w:fill="BFBFBF"/>
            <w:noWrap/>
            <w:vAlign w:val="bottom"/>
            <w:hideMark/>
          </w:tcPr>
          <w:p w14:paraId="0EF99A99" w14:textId="77777777" w:rsidR="003C0746" w:rsidRPr="003C0746" w:rsidRDefault="003C0746" w:rsidP="003C0746">
            <w:pPr>
              <w:pStyle w:val="TableText"/>
              <w:rPr>
                <w:lang w:eastAsia="zh-CN"/>
              </w:rPr>
            </w:pPr>
            <w:r w:rsidRPr="003C0746">
              <w:rPr>
                <w:lang w:eastAsia="zh-CN"/>
              </w:rPr>
              <w:t>January, 2014 - May, 2014</w:t>
            </w:r>
          </w:p>
        </w:tc>
      </w:tr>
      <w:tr w:rsidR="003C0746" w:rsidRPr="003C0746" w14:paraId="1F15D47B"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DE34B85" w14:textId="77777777" w:rsidR="003C0746" w:rsidRPr="003C0746" w:rsidRDefault="003C0746" w:rsidP="003C0746">
            <w:pPr>
              <w:pStyle w:val="TableText"/>
              <w:rPr>
                <w:lang w:eastAsia="zh-CN"/>
              </w:rPr>
            </w:pPr>
            <w:r w:rsidRPr="003C0746">
              <w:rPr>
                <w:lang w:eastAsia="zh-CN"/>
              </w:rPr>
              <w:t>102+04780</w:t>
            </w:r>
          </w:p>
        </w:tc>
        <w:tc>
          <w:tcPr>
            <w:tcW w:w="2960" w:type="dxa"/>
            <w:tcBorders>
              <w:top w:val="nil"/>
              <w:left w:val="nil"/>
              <w:bottom w:val="single" w:sz="4" w:space="0" w:color="auto"/>
              <w:right w:val="single" w:sz="4" w:space="0" w:color="auto"/>
            </w:tcBorders>
            <w:shd w:val="clear" w:color="auto" w:fill="auto"/>
            <w:noWrap/>
            <w:vAlign w:val="bottom"/>
            <w:hideMark/>
          </w:tcPr>
          <w:p w14:paraId="03D50B0E"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08CBFD8C"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3853599" w14:textId="77777777" w:rsidR="003C0746" w:rsidRPr="003C0746" w:rsidRDefault="003C0746" w:rsidP="003C0746">
            <w:pPr>
              <w:pStyle w:val="TableText"/>
              <w:rPr>
                <w:lang w:eastAsia="zh-CN"/>
              </w:rPr>
            </w:pPr>
            <w:r w:rsidRPr="003C0746">
              <w:rPr>
                <w:lang w:eastAsia="zh-CN"/>
              </w:rPr>
              <w:t>102+04781</w:t>
            </w:r>
          </w:p>
        </w:tc>
        <w:tc>
          <w:tcPr>
            <w:tcW w:w="2960" w:type="dxa"/>
            <w:tcBorders>
              <w:top w:val="nil"/>
              <w:left w:val="nil"/>
              <w:bottom w:val="single" w:sz="4" w:space="0" w:color="auto"/>
              <w:right w:val="single" w:sz="4" w:space="0" w:color="auto"/>
            </w:tcBorders>
            <w:shd w:val="clear" w:color="auto" w:fill="auto"/>
            <w:noWrap/>
            <w:vAlign w:val="bottom"/>
            <w:hideMark/>
          </w:tcPr>
          <w:p w14:paraId="4865E9ED"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22CE3BB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4CA8C2C" w14:textId="77777777" w:rsidR="003C0746" w:rsidRPr="003C0746" w:rsidRDefault="003C0746" w:rsidP="003C0746">
            <w:pPr>
              <w:pStyle w:val="TableText"/>
              <w:rPr>
                <w:lang w:eastAsia="zh-CN"/>
              </w:rPr>
            </w:pPr>
            <w:r w:rsidRPr="003C0746">
              <w:rPr>
                <w:lang w:eastAsia="zh-CN"/>
              </w:rPr>
              <w:t>102+04782</w:t>
            </w:r>
          </w:p>
        </w:tc>
        <w:tc>
          <w:tcPr>
            <w:tcW w:w="2960" w:type="dxa"/>
            <w:tcBorders>
              <w:top w:val="nil"/>
              <w:left w:val="nil"/>
              <w:bottom w:val="single" w:sz="4" w:space="0" w:color="auto"/>
              <w:right w:val="single" w:sz="4" w:space="0" w:color="auto"/>
            </w:tcBorders>
            <w:shd w:val="clear" w:color="auto" w:fill="auto"/>
            <w:noWrap/>
            <w:vAlign w:val="bottom"/>
            <w:hideMark/>
          </w:tcPr>
          <w:p w14:paraId="3970432F"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72FC468F"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CD4B211" w14:textId="77777777" w:rsidR="003C0746" w:rsidRPr="003C0746" w:rsidRDefault="003C0746" w:rsidP="003C0746">
            <w:pPr>
              <w:pStyle w:val="TableText"/>
              <w:rPr>
                <w:lang w:eastAsia="zh-CN"/>
              </w:rPr>
            </w:pPr>
            <w:r w:rsidRPr="003C0746">
              <w:rPr>
                <w:lang w:eastAsia="zh-CN"/>
              </w:rPr>
              <w:t>102+04783</w:t>
            </w:r>
          </w:p>
        </w:tc>
        <w:tc>
          <w:tcPr>
            <w:tcW w:w="2960" w:type="dxa"/>
            <w:tcBorders>
              <w:top w:val="nil"/>
              <w:left w:val="nil"/>
              <w:bottom w:val="single" w:sz="4" w:space="0" w:color="auto"/>
              <w:right w:val="single" w:sz="4" w:space="0" w:color="auto"/>
            </w:tcBorders>
            <w:shd w:val="clear" w:color="auto" w:fill="auto"/>
            <w:noWrap/>
            <w:vAlign w:val="bottom"/>
            <w:hideMark/>
          </w:tcPr>
          <w:p w14:paraId="66C01BED"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9F8C1A2"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32BD8A1" w14:textId="77777777" w:rsidR="003C0746" w:rsidRPr="003C0746" w:rsidRDefault="003C0746" w:rsidP="003C0746">
            <w:pPr>
              <w:pStyle w:val="TableText"/>
              <w:rPr>
                <w:lang w:eastAsia="zh-CN"/>
              </w:rPr>
            </w:pPr>
            <w:r w:rsidRPr="003C0746">
              <w:rPr>
                <w:lang w:eastAsia="zh-CN"/>
              </w:rPr>
              <w:t>102+04784</w:t>
            </w:r>
          </w:p>
        </w:tc>
        <w:tc>
          <w:tcPr>
            <w:tcW w:w="2960" w:type="dxa"/>
            <w:tcBorders>
              <w:top w:val="nil"/>
              <w:left w:val="nil"/>
              <w:bottom w:val="single" w:sz="4" w:space="0" w:color="auto"/>
              <w:right w:val="single" w:sz="4" w:space="0" w:color="auto"/>
            </w:tcBorders>
            <w:shd w:val="clear" w:color="auto" w:fill="auto"/>
            <w:noWrap/>
            <w:vAlign w:val="bottom"/>
            <w:hideMark/>
          </w:tcPr>
          <w:p w14:paraId="54227BEB"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515F2082"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72946D4" w14:textId="77777777" w:rsidR="003C0746" w:rsidRPr="003C0746" w:rsidRDefault="003C0746" w:rsidP="003C0746">
            <w:pPr>
              <w:pStyle w:val="TableText"/>
              <w:rPr>
                <w:lang w:eastAsia="zh-CN"/>
              </w:rPr>
            </w:pPr>
            <w:r w:rsidRPr="003C0746">
              <w:rPr>
                <w:lang w:eastAsia="zh-CN"/>
              </w:rPr>
              <w:t>102+04785</w:t>
            </w:r>
          </w:p>
        </w:tc>
        <w:tc>
          <w:tcPr>
            <w:tcW w:w="2960" w:type="dxa"/>
            <w:tcBorders>
              <w:top w:val="nil"/>
              <w:left w:val="nil"/>
              <w:bottom w:val="single" w:sz="4" w:space="0" w:color="auto"/>
              <w:right w:val="single" w:sz="4" w:space="0" w:color="auto"/>
            </w:tcBorders>
            <w:shd w:val="clear" w:color="auto" w:fill="auto"/>
            <w:noWrap/>
            <w:vAlign w:val="bottom"/>
            <w:hideMark/>
          </w:tcPr>
          <w:p w14:paraId="358F3132"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07E1F075"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96EF0CB" w14:textId="77777777" w:rsidR="003C0746" w:rsidRPr="003C0746" w:rsidRDefault="003C0746" w:rsidP="003C0746">
            <w:pPr>
              <w:pStyle w:val="TableText"/>
              <w:rPr>
                <w:lang w:eastAsia="zh-CN"/>
              </w:rPr>
            </w:pPr>
            <w:r w:rsidRPr="003C0746">
              <w:rPr>
                <w:lang w:eastAsia="zh-CN"/>
              </w:rPr>
              <w:t>102+04786</w:t>
            </w:r>
          </w:p>
        </w:tc>
        <w:tc>
          <w:tcPr>
            <w:tcW w:w="2960" w:type="dxa"/>
            <w:tcBorders>
              <w:top w:val="nil"/>
              <w:left w:val="nil"/>
              <w:bottom w:val="single" w:sz="4" w:space="0" w:color="auto"/>
              <w:right w:val="single" w:sz="4" w:space="0" w:color="auto"/>
            </w:tcBorders>
            <w:shd w:val="clear" w:color="auto" w:fill="auto"/>
            <w:noWrap/>
            <w:vAlign w:val="bottom"/>
            <w:hideMark/>
          </w:tcPr>
          <w:p w14:paraId="40188638"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18D66C15"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1D27161" w14:textId="77777777" w:rsidR="003C0746" w:rsidRPr="003C0746" w:rsidRDefault="003C0746" w:rsidP="003C0746">
            <w:pPr>
              <w:pStyle w:val="TableText"/>
              <w:rPr>
                <w:lang w:eastAsia="zh-CN"/>
              </w:rPr>
            </w:pPr>
            <w:r w:rsidRPr="003C0746">
              <w:rPr>
                <w:lang w:eastAsia="zh-CN"/>
              </w:rPr>
              <w:t>102+04787</w:t>
            </w:r>
          </w:p>
        </w:tc>
        <w:tc>
          <w:tcPr>
            <w:tcW w:w="2960" w:type="dxa"/>
            <w:tcBorders>
              <w:top w:val="nil"/>
              <w:left w:val="nil"/>
              <w:bottom w:val="single" w:sz="4" w:space="0" w:color="auto"/>
              <w:right w:val="single" w:sz="4" w:space="0" w:color="auto"/>
            </w:tcBorders>
            <w:shd w:val="clear" w:color="auto" w:fill="auto"/>
            <w:noWrap/>
            <w:vAlign w:val="bottom"/>
            <w:hideMark/>
          </w:tcPr>
          <w:p w14:paraId="0154448C"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6A6995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4FD1519" w14:textId="77777777" w:rsidR="003C0746" w:rsidRPr="003C0746" w:rsidRDefault="003C0746" w:rsidP="003C0746">
            <w:pPr>
              <w:pStyle w:val="TableText"/>
              <w:rPr>
                <w:lang w:eastAsia="zh-CN"/>
              </w:rPr>
            </w:pPr>
            <w:r w:rsidRPr="003C0746">
              <w:rPr>
                <w:lang w:eastAsia="zh-CN"/>
              </w:rPr>
              <w:t>102+04788</w:t>
            </w:r>
          </w:p>
        </w:tc>
        <w:tc>
          <w:tcPr>
            <w:tcW w:w="2960" w:type="dxa"/>
            <w:tcBorders>
              <w:top w:val="nil"/>
              <w:left w:val="nil"/>
              <w:bottom w:val="single" w:sz="4" w:space="0" w:color="auto"/>
              <w:right w:val="single" w:sz="4" w:space="0" w:color="auto"/>
            </w:tcBorders>
            <w:shd w:val="clear" w:color="auto" w:fill="auto"/>
            <w:noWrap/>
            <w:vAlign w:val="bottom"/>
            <w:hideMark/>
          </w:tcPr>
          <w:p w14:paraId="2C1F44FE"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3DC7ED3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054987D" w14:textId="77777777" w:rsidR="003C0746" w:rsidRPr="003C0746" w:rsidRDefault="003C0746" w:rsidP="003C0746">
            <w:pPr>
              <w:pStyle w:val="TableText"/>
              <w:rPr>
                <w:lang w:eastAsia="zh-CN"/>
              </w:rPr>
            </w:pPr>
            <w:r w:rsidRPr="003C0746">
              <w:rPr>
                <w:lang w:eastAsia="zh-CN"/>
              </w:rPr>
              <w:t>102+11563</w:t>
            </w:r>
          </w:p>
        </w:tc>
        <w:tc>
          <w:tcPr>
            <w:tcW w:w="2960" w:type="dxa"/>
            <w:tcBorders>
              <w:top w:val="nil"/>
              <w:left w:val="nil"/>
              <w:bottom w:val="single" w:sz="4" w:space="0" w:color="auto"/>
              <w:right w:val="single" w:sz="4" w:space="0" w:color="auto"/>
            </w:tcBorders>
            <w:shd w:val="clear" w:color="auto" w:fill="auto"/>
            <w:noWrap/>
            <w:vAlign w:val="bottom"/>
            <w:hideMark/>
          </w:tcPr>
          <w:p w14:paraId="486AA1A4"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23406A34"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9E34625" w14:textId="77777777" w:rsidR="003C0746" w:rsidRPr="003C0746" w:rsidRDefault="003C0746" w:rsidP="003C0746">
            <w:pPr>
              <w:pStyle w:val="TableText"/>
              <w:rPr>
                <w:lang w:eastAsia="zh-CN"/>
              </w:rPr>
            </w:pPr>
            <w:r w:rsidRPr="003C0746">
              <w:rPr>
                <w:lang w:eastAsia="zh-CN"/>
              </w:rPr>
              <w:t>102+18341</w:t>
            </w:r>
          </w:p>
        </w:tc>
        <w:tc>
          <w:tcPr>
            <w:tcW w:w="2960" w:type="dxa"/>
            <w:tcBorders>
              <w:top w:val="nil"/>
              <w:left w:val="nil"/>
              <w:bottom w:val="single" w:sz="4" w:space="0" w:color="auto"/>
              <w:right w:val="single" w:sz="4" w:space="0" w:color="auto"/>
            </w:tcBorders>
            <w:shd w:val="clear" w:color="auto" w:fill="auto"/>
            <w:noWrap/>
            <w:vAlign w:val="bottom"/>
            <w:hideMark/>
          </w:tcPr>
          <w:p w14:paraId="5F06CF02"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718D085"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93704A2" w14:textId="77777777" w:rsidR="003C0746" w:rsidRPr="003C0746" w:rsidRDefault="003C0746" w:rsidP="003C0746">
            <w:pPr>
              <w:pStyle w:val="TableText"/>
              <w:rPr>
                <w:lang w:eastAsia="zh-CN"/>
              </w:rPr>
            </w:pPr>
            <w:r w:rsidRPr="003C0746">
              <w:rPr>
                <w:lang w:eastAsia="zh-CN"/>
              </w:rPr>
              <w:t>102-04778</w:t>
            </w:r>
          </w:p>
        </w:tc>
        <w:tc>
          <w:tcPr>
            <w:tcW w:w="2960" w:type="dxa"/>
            <w:tcBorders>
              <w:top w:val="nil"/>
              <w:left w:val="nil"/>
              <w:bottom w:val="single" w:sz="4" w:space="0" w:color="auto"/>
              <w:right w:val="single" w:sz="4" w:space="0" w:color="auto"/>
            </w:tcBorders>
            <w:shd w:val="clear" w:color="auto" w:fill="auto"/>
            <w:noWrap/>
            <w:vAlign w:val="bottom"/>
            <w:hideMark/>
          </w:tcPr>
          <w:p w14:paraId="4EB9C073"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398189E6"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E0468DE" w14:textId="77777777" w:rsidR="003C0746" w:rsidRPr="003C0746" w:rsidRDefault="003C0746" w:rsidP="003C0746">
            <w:pPr>
              <w:pStyle w:val="TableText"/>
              <w:rPr>
                <w:lang w:eastAsia="zh-CN"/>
              </w:rPr>
            </w:pPr>
            <w:r w:rsidRPr="003C0746">
              <w:rPr>
                <w:lang w:eastAsia="zh-CN"/>
              </w:rPr>
              <w:t>102-04779</w:t>
            </w:r>
          </w:p>
        </w:tc>
        <w:tc>
          <w:tcPr>
            <w:tcW w:w="2960" w:type="dxa"/>
            <w:tcBorders>
              <w:top w:val="nil"/>
              <w:left w:val="nil"/>
              <w:bottom w:val="single" w:sz="4" w:space="0" w:color="auto"/>
              <w:right w:val="single" w:sz="4" w:space="0" w:color="auto"/>
            </w:tcBorders>
            <w:shd w:val="clear" w:color="auto" w:fill="auto"/>
            <w:noWrap/>
            <w:vAlign w:val="bottom"/>
            <w:hideMark/>
          </w:tcPr>
          <w:p w14:paraId="2A37CB5D"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7C633A2B"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9941199" w14:textId="77777777" w:rsidR="003C0746" w:rsidRPr="003C0746" w:rsidRDefault="003C0746" w:rsidP="003C0746">
            <w:pPr>
              <w:pStyle w:val="TableText"/>
              <w:rPr>
                <w:lang w:eastAsia="zh-CN"/>
              </w:rPr>
            </w:pPr>
            <w:r w:rsidRPr="003C0746">
              <w:rPr>
                <w:lang w:eastAsia="zh-CN"/>
              </w:rPr>
              <w:t>102-04780</w:t>
            </w:r>
          </w:p>
        </w:tc>
        <w:tc>
          <w:tcPr>
            <w:tcW w:w="2960" w:type="dxa"/>
            <w:tcBorders>
              <w:top w:val="nil"/>
              <w:left w:val="nil"/>
              <w:bottom w:val="single" w:sz="4" w:space="0" w:color="auto"/>
              <w:right w:val="single" w:sz="4" w:space="0" w:color="auto"/>
            </w:tcBorders>
            <w:shd w:val="clear" w:color="auto" w:fill="auto"/>
            <w:noWrap/>
            <w:vAlign w:val="bottom"/>
            <w:hideMark/>
          </w:tcPr>
          <w:p w14:paraId="0073FAA5"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31B6CE95"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5BB869A" w14:textId="77777777" w:rsidR="003C0746" w:rsidRPr="003C0746" w:rsidRDefault="003C0746" w:rsidP="003C0746">
            <w:pPr>
              <w:pStyle w:val="TableText"/>
              <w:rPr>
                <w:lang w:eastAsia="zh-CN"/>
              </w:rPr>
            </w:pPr>
            <w:r w:rsidRPr="003C0746">
              <w:rPr>
                <w:lang w:eastAsia="zh-CN"/>
              </w:rPr>
              <w:t>102-04781</w:t>
            </w:r>
          </w:p>
        </w:tc>
        <w:tc>
          <w:tcPr>
            <w:tcW w:w="2960" w:type="dxa"/>
            <w:tcBorders>
              <w:top w:val="nil"/>
              <w:left w:val="nil"/>
              <w:bottom w:val="single" w:sz="4" w:space="0" w:color="auto"/>
              <w:right w:val="single" w:sz="4" w:space="0" w:color="auto"/>
            </w:tcBorders>
            <w:shd w:val="clear" w:color="auto" w:fill="auto"/>
            <w:noWrap/>
            <w:vAlign w:val="bottom"/>
            <w:hideMark/>
          </w:tcPr>
          <w:p w14:paraId="06276E15"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00B72DB6"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D1FF163" w14:textId="77777777" w:rsidR="003C0746" w:rsidRPr="003C0746" w:rsidRDefault="003C0746" w:rsidP="003C0746">
            <w:pPr>
              <w:pStyle w:val="TableText"/>
              <w:rPr>
                <w:lang w:eastAsia="zh-CN"/>
              </w:rPr>
            </w:pPr>
            <w:r w:rsidRPr="003C0746">
              <w:rPr>
                <w:lang w:eastAsia="zh-CN"/>
              </w:rPr>
              <w:t>102-04782</w:t>
            </w:r>
          </w:p>
        </w:tc>
        <w:tc>
          <w:tcPr>
            <w:tcW w:w="2960" w:type="dxa"/>
            <w:tcBorders>
              <w:top w:val="nil"/>
              <w:left w:val="nil"/>
              <w:bottom w:val="single" w:sz="4" w:space="0" w:color="auto"/>
              <w:right w:val="single" w:sz="4" w:space="0" w:color="auto"/>
            </w:tcBorders>
            <w:shd w:val="clear" w:color="auto" w:fill="auto"/>
            <w:noWrap/>
            <w:vAlign w:val="bottom"/>
            <w:hideMark/>
          </w:tcPr>
          <w:p w14:paraId="5D7C32D6"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E68FC4D"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E615D29" w14:textId="77777777" w:rsidR="003C0746" w:rsidRPr="003C0746" w:rsidRDefault="003C0746" w:rsidP="003C0746">
            <w:pPr>
              <w:pStyle w:val="TableText"/>
              <w:rPr>
                <w:lang w:eastAsia="zh-CN"/>
              </w:rPr>
            </w:pPr>
            <w:r w:rsidRPr="003C0746">
              <w:rPr>
                <w:lang w:eastAsia="zh-CN"/>
              </w:rPr>
              <w:t>102-04783</w:t>
            </w:r>
          </w:p>
        </w:tc>
        <w:tc>
          <w:tcPr>
            <w:tcW w:w="2960" w:type="dxa"/>
            <w:tcBorders>
              <w:top w:val="nil"/>
              <w:left w:val="nil"/>
              <w:bottom w:val="single" w:sz="4" w:space="0" w:color="auto"/>
              <w:right w:val="single" w:sz="4" w:space="0" w:color="auto"/>
            </w:tcBorders>
            <w:shd w:val="clear" w:color="auto" w:fill="auto"/>
            <w:noWrap/>
            <w:vAlign w:val="bottom"/>
            <w:hideMark/>
          </w:tcPr>
          <w:p w14:paraId="483FB0A8"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4DEC7B6"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CA40145" w14:textId="77777777" w:rsidR="003C0746" w:rsidRPr="003C0746" w:rsidRDefault="003C0746" w:rsidP="003C0746">
            <w:pPr>
              <w:pStyle w:val="TableText"/>
              <w:rPr>
                <w:lang w:eastAsia="zh-CN"/>
              </w:rPr>
            </w:pPr>
            <w:r w:rsidRPr="003C0746">
              <w:rPr>
                <w:lang w:eastAsia="zh-CN"/>
              </w:rPr>
              <w:t>102-04784</w:t>
            </w:r>
          </w:p>
        </w:tc>
        <w:tc>
          <w:tcPr>
            <w:tcW w:w="2960" w:type="dxa"/>
            <w:tcBorders>
              <w:top w:val="nil"/>
              <w:left w:val="nil"/>
              <w:bottom w:val="single" w:sz="4" w:space="0" w:color="auto"/>
              <w:right w:val="single" w:sz="4" w:space="0" w:color="auto"/>
            </w:tcBorders>
            <w:shd w:val="clear" w:color="auto" w:fill="auto"/>
            <w:noWrap/>
            <w:vAlign w:val="bottom"/>
            <w:hideMark/>
          </w:tcPr>
          <w:p w14:paraId="2AD1921A"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9B09DC4"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1A069E9" w14:textId="77777777" w:rsidR="003C0746" w:rsidRPr="003C0746" w:rsidRDefault="003C0746" w:rsidP="003C0746">
            <w:pPr>
              <w:pStyle w:val="TableText"/>
              <w:rPr>
                <w:lang w:eastAsia="zh-CN"/>
              </w:rPr>
            </w:pPr>
            <w:r w:rsidRPr="003C0746">
              <w:rPr>
                <w:lang w:eastAsia="zh-CN"/>
              </w:rPr>
              <w:t>102-04785</w:t>
            </w:r>
          </w:p>
        </w:tc>
        <w:tc>
          <w:tcPr>
            <w:tcW w:w="2960" w:type="dxa"/>
            <w:tcBorders>
              <w:top w:val="nil"/>
              <w:left w:val="nil"/>
              <w:bottom w:val="single" w:sz="4" w:space="0" w:color="auto"/>
              <w:right w:val="single" w:sz="4" w:space="0" w:color="auto"/>
            </w:tcBorders>
            <w:shd w:val="clear" w:color="auto" w:fill="auto"/>
            <w:noWrap/>
            <w:vAlign w:val="bottom"/>
            <w:hideMark/>
          </w:tcPr>
          <w:p w14:paraId="720BCC7C"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7D9FA705"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7A157A0" w14:textId="77777777" w:rsidR="003C0746" w:rsidRPr="003C0746" w:rsidRDefault="003C0746" w:rsidP="003C0746">
            <w:pPr>
              <w:pStyle w:val="TableText"/>
              <w:rPr>
                <w:lang w:eastAsia="zh-CN"/>
              </w:rPr>
            </w:pPr>
            <w:r w:rsidRPr="003C0746">
              <w:rPr>
                <w:lang w:eastAsia="zh-CN"/>
              </w:rPr>
              <w:t>102-04786</w:t>
            </w:r>
          </w:p>
        </w:tc>
        <w:tc>
          <w:tcPr>
            <w:tcW w:w="2960" w:type="dxa"/>
            <w:tcBorders>
              <w:top w:val="nil"/>
              <w:left w:val="nil"/>
              <w:bottom w:val="single" w:sz="4" w:space="0" w:color="auto"/>
              <w:right w:val="single" w:sz="4" w:space="0" w:color="auto"/>
            </w:tcBorders>
            <w:shd w:val="clear" w:color="auto" w:fill="auto"/>
            <w:noWrap/>
            <w:vAlign w:val="bottom"/>
            <w:hideMark/>
          </w:tcPr>
          <w:p w14:paraId="23AB4C6D"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BAB725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0D75836" w14:textId="77777777" w:rsidR="003C0746" w:rsidRPr="003C0746" w:rsidRDefault="003C0746" w:rsidP="003C0746">
            <w:pPr>
              <w:pStyle w:val="TableText"/>
              <w:rPr>
                <w:lang w:eastAsia="zh-CN"/>
              </w:rPr>
            </w:pPr>
            <w:r w:rsidRPr="003C0746">
              <w:rPr>
                <w:lang w:eastAsia="zh-CN"/>
              </w:rPr>
              <w:t>102-04787</w:t>
            </w:r>
          </w:p>
        </w:tc>
        <w:tc>
          <w:tcPr>
            <w:tcW w:w="2960" w:type="dxa"/>
            <w:tcBorders>
              <w:top w:val="nil"/>
              <w:left w:val="nil"/>
              <w:bottom w:val="single" w:sz="4" w:space="0" w:color="auto"/>
              <w:right w:val="single" w:sz="4" w:space="0" w:color="auto"/>
            </w:tcBorders>
            <w:shd w:val="clear" w:color="auto" w:fill="auto"/>
            <w:noWrap/>
            <w:vAlign w:val="bottom"/>
            <w:hideMark/>
          </w:tcPr>
          <w:p w14:paraId="105FF0F4"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10D06B53"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B4D77AD" w14:textId="77777777" w:rsidR="003C0746" w:rsidRPr="003C0746" w:rsidRDefault="003C0746" w:rsidP="003C0746">
            <w:pPr>
              <w:pStyle w:val="TableText"/>
              <w:rPr>
                <w:lang w:eastAsia="zh-CN"/>
              </w:rPr>
            </w:pPr>
            <w:r w:rsidRPr="003C0746">
              <w:rPr>
                <w:lang w:eastAsia="zh-CN"/>
              </w:rPr>
              <w:t>102-11563</w:t>
            </w:r>
          </w:p>
        </w:tc>
        <w:tc>
          <w:tcPr>
            <w:tcW w:w="2960" w:type="dxa"/>
            <w:tcBorders>
              <w:top w:val="nil"/>
              <w:left w:val="nil"/>
              <w:bottom w:val="single" w:sz="4" w:space="0" w:color="auto"/>
              <w:right w:val="single" w:sz="4" w:space="0" w:color="auto"/>
            </w:tcBorders>
            <w:shd w:val="clear" w:color="auto" w:fill="auto"/>
            <w:noWrap/>
            <w:vAlign w:val="bottom"/>
            <w:hideMark/>
          </w:tcPr>
          <w:p w14:paraId="35F4F10E"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0F8DBB79"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6B1FC56" w14:textId="77777777" w:rsidR="003C0746" w:rsidRPr="003C0746" w:rsidRDefault="003C0746" w:rsidP="003C0746">
            <w:pPr>
              <w:pStyle w:val="TableText"/>
              <w:rPr>
                <w:lang w:eastAsia="zh-CN"/>
              </w:rPr>
            </w:pPr>
            <w:r w:rsidRPr="003C0746">
              <w:rPr>
                <w:lang w:eastAsia="zh-CN"/>
              </w:rPr>
              <w:t>102-18341</w:t>
            </w:r>
          </w:p>
        </w:tc>
        <w:tc>
          <w:tcPr>
            <w:tcW w:w="2960" w:type="dxa"/>
            <w:tcBorders>
              <w:top w:val="nil"/>
              <w:left w:val="nil"/>
              <w:bottom w:val="single" w:sz="4" w:space="0" w:color="auto"/>
              <w:right w:val="single" w:sz="4" w:space="0" w:color="auto"/>
            </w:tcBorders>
            <w:shd w:val="clear" w:color="auto" w:fill="auto"/>
            <w:noWrap/>
            <w:vAlign w:val="bottom"/>
            <w:hideMark/>
          </w:tcPr>
          <w:p w14:paraId="152A3707"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52F6ABEA"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5DBFB6" w14:textId="77777777" w:rsidR="003C0746" w:rsidRPr="003C0746" w:rsidRDefault="003C0746" w:rsidP="003C0746">
            <w:pPr>
              <w:pStyle w:val="TableText"/>
              <w:rPr>
                <w:lang w:eastAsia="zh-CN"/>
              </w:rPr>
            </w:pPr>
            <w:proofErr w:type="spellStart"/>
            <w:r w:rsidRPr="003C0746">
              <w:rPr>
                <w:lang w:eastAsia="zh-CN"/>
              </w:rPr>
              <w:t>102N04779</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66909024"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60B3DCA9"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C2E0CFE" w14:textId="77777777" w:rsidR="003C0746" w:rsidRPr="003C0746" w:rsidRDefault="003C0746" w:rsidP="003C0746">
            <w:pPr>
              <w:pStyle w:val="TableText"/>
              <w:rPr>
                <w:lang w:eastAsia="zh-CN"/>
              </w:rPr>
            </w:pPr>
            <w:proofErr w:type="spellStart"/>
            <w:r w:rsidRPr="003C0746">
              <w:rPr>
                <w:lang w:eastAsia="zh-CN"/>
              </w:rPr>
              <w:t>102N04780</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6DB55612"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1CC1D303"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F251D6D" w14:textId="77777777" w:rsidR="003C0746" w:rsidRPr="003C0746" w:rsidRDefault="003C0746" w:rsidP="003C0746">
            <w:pPr>
              <w:pStyle w:val="TableText"/>
              <w:rPr>
                <w:lang w:eastAsia="zh-CN"/>
              </w:rPr>
            </w:pPr>
            <w:proofErr w:type="spellStart"/>
            <w:r w:rsidRPr="003C0746">
              <w:rPr>
                <w:lang w:eastAsia="zh-CN"/>
              </w:rPr>
              <w:t>102N04781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DE6DD39"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2F420E9C"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2C8E4F1" w14:textId="77777777" w:rsidR="003C0746" w:rsidRPr="003C0746" w:rsidRDefault="003C0746" w:rsidP="003C0746">
            <w:pPr>
              <w:pStyle w:val="TableText"/>
              <w:rPr>
                <w:lang w:eastAsia="zh-CN"/>
              </w:rPr>
            </w:pPr>
            <w:proofErr w:type="spellStart"/>
            <w:r w:rsidRPr="003C0746">
              <w:rPr>
                <w:lang w:eastAsia="zh-CN"/>
              </w:rPr>
              <w:lastRenderedPageBreak/>
              <w:t>102N04782</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0003DD01"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07AA33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43746B3" w14:textId="77777777" w:rsidR="003C0746" w:rsidRPr="003C0746" w:rsidRDefault="003C0746" w:rsidP="003C0746">
            <w:pPr>
              <w:pStyle w:val="TableText"/>
              <w:rPr>
                <w:lang w:eastAsia="zh-CN"/>
              </w:rPr>
            </w:pPr>
            <w:proofErr w:type="spellStart"/>
            <w:r w:rsidRPr="003C0746">
              <w:rPr>
                <w:lang w:eastAsia="zh-CN"/>
              </w:rPr>
              <w:t>102N04783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27A00208"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6A513D2E"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BD36C6D" w14:textId="77777777" w:rsidR="003C0746" w:rsidRPr="003C0746" w:rsidRDefault="003C0746" w:rsidP="003C0746">
            <w:pPr>
              <w:pStyle w:val="TableText"/>
              <w:rPr>
                <w:lang w:eastAsia="zh-CN"/>
              </w:rPr>
            </w:pPr>
            <w:proofErr w:type="spellStart"/>
            <w:r w:rsidRPr="003C0746">
              <w:rPr>
                <w:lang w:eastAsia="zh-CN"/>
              </w:rPr>
              <w:t>102N04784</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8F356AF"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09400BED"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9A50419" w14:textId="77777777" w:rsidR="003C0746" w:rsidRPr="003C0746" w:rsidRDefault="003C0746" w:rsidP="003C0746">
            <w:pPr>
              <w:pStyle w:val="TableText"/>
              <w:rPr>
                <w:lang w:eastAsia="zh-CN"/>
              </w:rPr>
            </w:pPr>
            <w:proofErr w:type="spellStart"/>
            <w:r w:rsidRPr="003C0746">
              <w:rPr>
                <w:lang w:eastAsia="zh-CN"/>
              </w:rPr>
              <w:t>102N04785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5A9B0C9F"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141971E6"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916469B" w14:textId="77777777" w:rsidR="003C0746" w:rsidRPr="003C0746" w:rsidRDefault="003C0746" w:rsidP="003C0746">
            <w:pPr>
              <w:pStyle w:val="TableText"/>
              <w:rPr>
                <w:lang w:eastAsia="zh-CN"/>
              </w:rPr>
            </w:pPr>
            <w:proofErr w:type="spellStart"/>
            <w:r w:rsidRPr="003C0746">
              <w:rPr>
                <w:lang w:eastAsia="zh-CN"/>
              </w:rPr>
              <w:t>102N04786</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669F9B65"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37665D13"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F332FDD" w14:textId="77777777" w:rsidR="003C0746" w:rsidRPr="003C0746" w:rsidRDefault="003C0746" w:rsidP="003C0746">
            <w:pPr>
              <w:pStyle w:val="TableText"/>
              <w:rPr>
                <w:lang w:eastAsia="zh-CN"/>
              </w:rPr>
            </w:pPr>
            <w:proofErr w:type="spellStart"/>
            <w:r w:rsidRPr="003C0746">
              <w:rPr>
                <w:lang w:eastAsia="zh-CN"/>
              </w:rPr>
              <w:t>102N04787</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59C00AAC"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76D237C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D0D6DA7" w14:textId="77777777" w:rsidR="003C0746" w:rsidRPr="003C0746" w:rsidRDefault="003C0746" w:rsidP="003C0746">
            <w:pPr>
              <w:pStyle w:val="TableText"/>
              <w:rPr>
                <w:lang w:eastAsia="zh-CN"/>
              </w:rPr>
            </w:pPr>
            <w:proofErr w:type="spellStart"/>
            <w:r w:rsidRPr="003C0746">
              <w:rPr>
                <w:lang w:eastAsia="zh-CN"/>
              </w:rPr>
              <w:t>102N04788</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7349202"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6E6049B6"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9B1EFEE" w14:textId="77777777" w:rsidR="003C0746" w:rsidRPr="003C0746" w:rsidRDefault="003C0746" w:rsidP="003C0746">
            <w:pPr>
              <w:pStyle w:val="TableText"/>
              <w:rPr>
                <w:lang w:eastAsia="zh-CN"/>
              </w:rPr>
            </w:pPr>
            <w:proofErr w:type="spellStart"/>
            <w:r w:rsidRPr="003C0746">
              <w:rPr>
                <w:lang w:eastAsia="zh-CN"/>
              </w:rPr>
              <w:t>102N11563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A4E7160"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0D8063FE"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EF8C326" w14:textId="77777777" w:rsidR="003C0746" w:rsidRPr="003C0746" w:rsidRDefault="003C0746" w:rsidP="003C0746">
            <w:pPr>
              <w:pStyle w:val="TableText"/>
              <w:rPr>
                <w:lang w:eastAsia="zh-CN"/>
              </w:rPr>
            </w:pPr>
            <w:proofErr w:type="spellStart"/>
            <w:r w:rsidRPr="003C0746">
              <w:rPr>
                <w:lang w:eastAsia="zh-CN"/>
              </w:rPr>
              <w:t>102N18341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286388B6"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5FBFEA0E"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188D1C1" w14:textId="77777777" w:rsidR="003C0746" w:rsidRPr="003C0746" w:rsidRDefault="003C0746" w:rsidP="003C0746">
            <w:pPr>
              <w:pStyle w:val="TableText"/>
              <w:rPr>
                <w:lang w:eastAsia="zh-CN"/>
              </w:rPr>
            </w:pPr>
            <w:proofErr w:type="spellStart"/>
            <w:r w:rsidRPr="003C0746">
              <w:rPr>
                <w:lang w:eastAsia="zh-CN"/>
              </w:rPr>
              <w:t>102P04778</w:t>
            </w:r>
            <w:proofErr w:type="spellEnd"/>
          </w:p>
        </w:tc>
        <w:tc>
          <w:tcPr>
            <w:tcW w:w="2960" w:type="dxa"/>
            <w:tcBorders>
              <w:top w:val="nil"/>
              <w:left w:val="nil"/>
              <w:bottom w:val="single" w:sz="4" w:space="0" w:color="auto"/>
              <w:right w:val="single" w:sz="4" w:space="0" w:color="auto"/>
            </w:tcBorders>
            <w:shd w:val="clear" w:color="000000" w:fill="BFBFBF"/>
            <w:noWrap/>
            <w:vAlign w:val="bottom"/>
            <w:hideMark/>
          </w:tcPr>
          <w:p w14:paraId="48E3A1B8" w14:textId="77777777" w:rsidR="003C0746" w:rsidRPr="003C0746" w:rsidRDefault="003C0746" w:rsidP="003C0746">
            <w:pPr>
              <w:pStyle w:val="TableText"/>
              <w:rPr>
                <w:lang w:eastAsia="zh-CN"/>
              </w:rPr>
            </w:pPr>
            <w:r w:rsidRPr="003C0746">
              <w:rPr>
                <w:lang w:eastAsia="zh-CN"/>
              </w:rPr>
              <w:t>January, 2014 - May, 2014</w:t>
            </w:r>
          </w:p>
        </w:tc>
      </w:tr>
      <w:tr w:rsidR="003C0746" w:rsidRPr="003C0746" w14:paraId="03381509"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0830F99" w14:textId="77777777" w:rsidR="003C0746" w:rsidRPr="003C0746" w:rsidRDefault="003C0746" w:rsidP="003C0746">
            <w:pPr>
              <w:pStyle w:val="TableText"/>
              <w:rPr>
                <w:lang w:eastAsia="zh-CN"/>
              </w:rPr>
            </w:pPr>
            <w:proofErr w:type="spellStart"/>
            <w:r w:rsidRPr="003C0746">
              <w:rPr>
                <w:lang w:eastAsia="zh-CN"/>
              </w:rPr>
              <w:t>102P04779</w:t>
            </w:r>
            <w:proofErr w:type="spellEnd"/>
          </w:p>
        </w:tc>
        <w:tc>
          <w:tcPr>
            <w:tcW w:w="2960" w:type="dxa"/>
            <w:tcBorders>
              <w:top w:val="nil"/>
              <w:left w:val="nil"/>
              <w:bottom w:val="single" w:sz="4" w:space="0" w:color="auto"/>
              <w:right w:val="single" w:sz="4" w:space="0" w:color="auto"/>
            </w:tcBorders>
            <w:shd w:val="clear" w:color="000000" w:fill="BFBFBF"/>
            <w:noWrap/>
            <w:vAlign w:val="bottom"/>
            <w:hideMark/>
          </w:tcPr>
          <w:p w14:paraId="1EFA4BBB" w14:textId="77777777" w:rsidR="003C0746" w:rsidRPr="003C0746" w:rsidRDefault="003C0746" w:rsidP="003C0746">
            <w:pPr>
              <w:pStyle w:val="TableText"/>
              <w:rPr>
                <w:lang w:eastAsia="zh-CN"/>
              </w:rPr>
            </w:pPr>
            <w:r w:rsidRPr="003C0746">
              <w:rPr>
                <w:lang w:eastAsia="zh-CN"/>
              </w:rPr>
              <w:t>January, 2014 - May, 2014</w:t>
            </w:r>
          </w:p>
        </w:tc>
      </w:tr>
      <w:tr w:rsidR="003C0746" w:rsidRPr="003C0746" w14:paraId="36C1E21D"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98BB46B" w14:textId="77777777" w:rsidR="003C0746" w:rsidRPr="003C0746" w:rsidRDefault="003C0746" w:rsidP="003C0746">
            <w:pPr>
              <w:pStyle w:val="TableText"/>
              <w:rPr>
                <w:lang w:eastAsia="zh-CN"/>
              </w:rPr>
            </w:pPr>
            <w:proofErr w:type="spellStart"/>
            <w:r w:rsidRPr="003C0746">
              <w:rPr>
                <w:lang w:eastAsia="zh-CN"/>
              </w:rPr>
              <w:t>102P04780</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1F951E8E" w14:textId="77777777" w:rsidR="003C0746" w:rsidRPr="003C0746" w:rsidRDefault="003C0746" w:rsidP="003C0746">
            <w:pPr>
              <w:pStyle w:val="TableText"/>
              <w:rPr>
                <w:lang w:eastAsia="zh-CN"/>
              </w:rPr>
            </w:pPr>
            <w:r w:rsidRPr="003C0746">
              <w:rPr>
                <w:lang w:eastAsia="zh-CN"/>
              </w:rPr>
              <w:t>January, 2014 - December, 2014</w:t>
            </w:r>
          </w:p>
        </w:tc>
      </w:tr>
      <w:tr w:rsidR="003C0746" w:rsidRPr="003C0746" w14:paraId="4E2783C0"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70C32AC" w14:textId="77777777" w:rsidR="003C0746" w:rsidRPr="003C0746" w:rsidRDefault="003C0746" w:rsidP="003C0746">
            <w:pPr>
              <w:pStyle w:val="TableText"/>
              <w:rPr>
                <w:lang w:eastAsia="zh-CN"/>
              </w:rPr>
            </w:pPr>
            <w:proofErr w:type="spellStart"/>
            <w:r w:rsidRPr="003C0746">
              <w:rPr>
                <w:lang w:eastAsia="zh-CN"/>
              </w:rPr>
              <w:t>102P04781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A00DCE8" w14:textId="77777777" w:rsidR="003C0746" w:rsidRPr="003C0746" w:rsidRDefault="003C0746" w:rsidP="003C0746">
            <w:pPr>
              <w:pStyle w:val="TableText"/>
              <w:rPr>
                <w:lang w:eastAsia="zh-CN"/>
              </w:rPr>
            </w:pPr>
            <w:r w:rsidRPr="003C0746">
              <w:rPr>
                <w:lang w:eastAsia="zh-CN"/>
              </w:rPr>
              <w:t>January, 2014 - December, 2015</w:t>
            </w:r>
          </w:p>
        </w:tc>
      </w:tr>
      <w:tr w:rsidR="003C0746" w:rsidRPr="003C0746" w14:paraId="741184F8"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CF643ED" w14:textId="77777777" w:rsidR="003C0746" w:rsidRPr="003C0746" w:rsidRDefault="003C0746" w:rsidP="003C0746">
            <w:pPr>
              <w:pStyle w:val="TableText"/>
              <w:rPr>
                <w:lang w:eastAsia="zh-CN"/>
              </w:rPr>
            </w:pPr>
            <w:proofErr w:type="spellStart"/>
            <w:r w:rsidRPr="003C0746">
              <w:rPr>
                <w:lang w:eastAsia="zh-CN"/>
              </w:rPr>
              <w:t>102P04782</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6E98B981" w14:textId="77777777" w:rsidR="003C0746" w:rsidRPr="003C0746" w:rsidRDefault="003C0746" w:rsidP="003C0746">
            <w:pPr>
              <w:pStyle w:val="TableText"/>
              <w:rPr>
                <w:lang w:eastAsia="zh-CN"/>
              </w:rPr>
            </w:pPr>
            <w:r w:rsidRPr="003C0746">
              <w:rPr>
                <w:lang w:eastAsia="zh-CN"/>
              </w:rPr>
              <w:t>January, 2014 - December, 2016</w:t>
            </w:r>
          </w:p>
        </w:tc>
      </w:tr>
      <w:tr w:rsidR="003C0746" w:rsidRPr="003C0746" w14:paraId="746931E7"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F2708B7" w14:textId="77777777" w:rsidR="003C0746" w:rsidRPr="003C0746" w:rsidRDefault="003C0746" w:rsidP="003C0746">
            <w:pPr>
              <w:pStyle w:val="TableText"/>
              <w:rPr>
                <w:lang w:eastAsia="zh-CN"/>
              </w:rPr>
            </w:pPr>
            <w:proofErr w:type="spellStart"/>
            <w:r w:rsidRPr="003C0746">
              <w:rPr>
                <w:lang w:eastAsia="zh-CN"/>
              </w:rPr>
              <w:t>102P04783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7864099" w14:textId="77777777" w:rsidR="003C0746" w:rsidRPr="003C0746" w:rsidRDefault="003C0746" w:rsidP="003C0746">
            <w:pPr>
              <w:pStyle w:val="TableText"/>
              <w:rPr>
                <w:lang w:eastAsia="zh-CN"/>
              </w:rPr>
            </w:pPr>
            <w:r w:rsidRPr="003C0746">
              <w:rPr>
                <w:lang w:eastAsia="zh-CN"/>
              </w:rPr>
              <w:t>January, 2014 - December, 2017</w:t>
            </w:r>
          </w:p>
        </w:tc>
      </w:tr>
      <w:tr w:rsidR="003C0746" w:rsidRPr="003C0746" w14:paraId="02A01756"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2AC62BB" w14:textId="77777777" w:rsidR="003C0746" w:rsidRPr="003C0746" w:rsidRDefault="003C0746" w:rsidP="003C0746">
            <w:pPr>
              <w:pStyle w:val="TableText"/>
              <w:rPr>
                <w:lang w:eastAsia="zh-CN"/>
              </w:rPr>
            </w:pPr>
            <w:proofErr w:type="spellStart"/>
            <w:r w:rsidRPr="003C0746">
              <w:rPr>
                <w:lang w:eastAsia="zh-CN"/>
              </w:rPr>
              <w:t>102P04784</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2A54647F" w14:textId="77777777" w:rsidR="003C0746" w:rsidRPr="003C0746" w:rsidRDefault="003C0746" w:rsidP="003C0746">
            <w:pPr>
              <w:pStyle w:val="TableText"/>
              <w:rPr>
                <w:lang w:eastAsia="zh-CN"/>
              </w:rPr>
            </w:pPr>
            <w:r w:rsidRPr="003C0746">
              <w:rPr>
                <w:lang w:eastAsia="zh-CN"/>
              </w:rPr>
              <w:t>January, 2014 - December, 2018</w:t>
            </w:r>
          </w:p>
        </w:tc>
      </w:tr>
      <w:tr w:rsidR="003C0746" w:rsidRPr="003C0746" w14:paraId="3C0C89FD"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2ABF563" w14:textId="77777777" w:rsidR="003C0746" w:rsidRPr="003C0746" w:rsidRDefault="003C0746" w:rsidP="003C0746">
            <w:pPr>
              <w:pStyle w:val="TableText"/>
              <w:rPr>
                <w:lang w:eastAsia="zh-CN"/>
              </w:rPr>
            </w:pPr>
            <w:proofErr w:type="spellStart"/>
            <w:r w:rsidRPr="003C0746">
              <w:rPr>
                <w:lang w:eastAsia="zh-CN"/>
              </w:rPr>
              <w:t>102P04785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29F1CB2F" w14:textId="77777777" w:rsidR="003C0746" w:rsidRPr="003C0746" w:rsidRDefault="003C0746" w:rsidP="003C0746">
            <w:pPr>
              <w:pStyle w:val="TableText"/>
              <w:rPr>
                <w:lang w:eastAsia="zh-CN"/>
              </w:rPr>
            </w:pPr>
            <w:r w:rsidRPr="003C0746">
              <w:rPr>
                <w:lang w:eastAsia="zh-CN"/>
              </w:rPr>
              <w:t>January, 2014 - December, 2019</w:t>
            </w:r>
          </w:p>
        </w:tc>
      </w:tr>
      <w:tr w:rsidR="003C0746" w:rsidRPr="003C0746" w14:paraId="7F34D902"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816866D" w14:textId="77777777" w:rsidR="003C0746" w:rsidRPr="003C0746" w:rsidRDefault="003C0746" w:rsidP="003C0746">
            <w:pPr>
              <w:pStyle w:val="TableText"/>
              <w:rPr>
                <w:lang w:eastAsia="zh-CN"/>
              </w:rPr>
            </w:pPr>
            <w:proofErr w:type="spellStart"/>
            <w:r w:rsidRPr="003C0746">
              <w:rPr>
                <w:lang w:eastAsia="zh-CN"/>
              </w:rPr>
              <w:t>102P04786</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232FE36F" w14:textId="77777777" w:rsidR="003C0746" w:rsidRPr="003C0746" w:rsidRDefault="003C0746" w:rsidP="003C0746">
            <w:pPr>
              <w:pStyle w:val="TableText"/>
              <w:rPr>
                <w:lang w:eastAsia="zh-CN"/>
              </w:rPr>
            </w:pPr>
            <w:r w:rsidRPr="003C0746">
              <w:rPr>
                <w:lang w:eastAsia="zh-CN"/>
              </w:rPr>
              <w:t>January, 2014 - December, 2020</w:t>
            </w:r>
          </w:p>
        </w:tc>
      </w:tr>
      <w:tr w:rsidR="003C0746" w:rsidRPr="003C0746" w14:paraId="14C65487"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9763111" w14:textId="77777777" w:rsidR="003C0746" w:rsidRPr="003C0746" w:rsidRDefault="003C0746" w:rsidP="003C0746">
            <w:pPr>
              <w:pStyle w:val="TableText"/>
              <w:rPr>
                <w:lang w:eastAsia="zh-CN"/>
              </w:rPr>
            </w:pPr>
            <w:proofErr w:type="spellStart"/>
            <w:r w:rsidRPr="003C0746">
              <w:rPr>
                <w:lang w:eastAsia="zh-CN"/>
              </w:rPr>
              <w:t>102P04787</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6451F16" w14:textId="77777777" w:rsidR="003C0746" w:rsidRPr="003C0746" w:rsidRDefault="003C0746" w:rsidP="003C0746">
            <w:pPr>
              <w:pStyle w:val="TableText"/>
              <w:rPr>
                <w:lang w:eastAsia="zh-CN"/>
              </w:rPr>
            </w:pPr>
            <w:r w:rsidRPr="003C0746">
              <w:rPr>
                <w:lang w:eastAsia="zh-CN"/>
              </w:rPr>
              <w:t>January, 2014 - December, 2021</w:t>
            </w:r>
          </w:p>
        </w:tc>
      </w:tr>
      <w:tr w:rsidR="003C0746" w:rsidRPr="003C0746" w14:paraId="25B9C8D0"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7A5881A" w14:textId="77777777" w:rsidR="003C0746" w:rsidRPr="003C0746" w:rsidRDefault="003C0746" w:rsidP="003C0746">
            <w:pPr>
              <w:pStyle w:val="TableText"/>
              <w:rPr>
                <w:lang w:eastAsia="zh-CN"/>
              </w:rPr>
            </w:pPr>
            <w:proofErr w:type="spellStart"/>
            <w:r w:rsidRPr="003C0746">
              <w:rPr>
                <w:lang w:eastAsia="zh-CN"/>
              </w:rPr>
              <w:t>102P04788</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446304BE" w14:textId="77777777" w:rsidR="003C0746" w:rsidRPr="003C0746" w:rsidRDefault="003C0746" w:rsidP="003C0746">
            <w:pPr>
              <w:pStyle w:val="TableText"/>
              <w:rPr>
                <w:lang w:eastAsia="zh-CN"/>
              </w:rPr>
            </w:pPr>
            <w:r w:rsidRPr="003C0746">
              <w:rPr>
                <w:lang w:eastAsia="zh-CN"/>
              </w:rPr>
              <w:t>January, 2014 - December, 2022</w:t>
            </w:r>
          </w:p>
        </w:tc>
      </w:tr>
      <w:tr w:rsidR="003C0746" w:rsidRPr="003C0746" w14:paraId="5011EB30"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3599A98" w14:textId="77777777" w:rsidR="003C0746" w:rsidRPr="003C0746" w:rsidRDefault="003C0746" w:rsidP="003C0746">
            <w:pPr>
              <w:pStyle w:val="TableText"/>
              <w:rPr>
                <w:lang w:eastAsia="zh-CN"/>
              </w:rPr>
            </w:pPr>
            <w:proofErr w:type="spellStart"/>
            <w:r w:rsidRPr="003C0746">
              <w:rPr>
                <w:lang w:eastAsia="zh-CN"/>
              </w:rPr>
              <w:t>102P11563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F8C9A8C" w14:textId="77777777" w:rsidR="003C0746" w:rsidRPr="003C0746" w:rsidRDefault="003C0746" w:rsidP="003C0746">
            <w:pPr>
              <w:pStyle w:val="TableText"/>
              <w:rPr>
                <w:lang w:eastAsia="zh-CN"/>
              </w:rPr>
            </w:pPr>
            <w:r w:rsidRPr="003C0746">
              <w:rPr>
                <w:lang w:eastAsia="zh-CN"/>
              </w:rPr>
              <w:t>January, 2014 - December, 2023</w:t>
            </w:r>
          </w:p>
        </w:tc>
      </w:tr>
      <w:tr w:rsidR="003C0746" w:rsidRPr="003C0746" w14:paraId="16045BA1"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A7873DE" w14:textId="77777777" w:rsidR="003C0746" w:rsidRPr="003C0746" w:rsidRDefault="003C0746" w:rsidP="003C0746">
            <w:pPr>
              <w:pStyle w:val="TableText"/>
              <w:rPr>
                <w:lang w:eastAsia="zh-CN"/>
              </w:rPr>
            </w:pPr>
            <w:proofErr w:type="spellStart"/>
            <w:r w:rsidRPr="003C0746">
              <w:rPr>
                <w:lang w:eastAsia="zh-CN"/>
              </w:rPr>
              <w:t>102P18054</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5A01E6E9" w14:textId="77777777" w:rsidR="003C0746" w:rsidRPr="003C0746" w:rsidRDefault="003C0746" w:rsidP="003C0746">
            <w:pPr>
              <w:pStyle w:val="TableText"/>
              <w:rPr>
                <w:lang w:eastAsia="zh-CN"/>
              </w:rPr>
            </w:pPr>
            <w:r w:rsidRPr="003C0746">
              <w:rPr>
                <w:lang w:eastAsia="zh-CN"/>
              </w:rPr>
              <w:t>January, 2014 - December, 2024</w:t>
            </w:r>
          </w:p>
        </w:tc>
      </w:tr>
      <w:tr w:rsidR="003C0746" w:rsidRPr="003C0746" w14:paraId="0345F0C3"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03BE0F1" w14:textId="77777777" w:rsidR="003C0746" w:rsidRPr="003C0746" w:rsidRDefault="003C0746" w:rsidP="003C0746">
            <w:pPr>
              <w:pStyle w:val="TableText"/>
              <w:rPr>
                <w:lang w:eastAsia="zh-CN"/>
              </w:rPr>
            </w:pPr>
            <w:proofErr w:type="spellStart"/>
            <w:r w:rsidRPr="003C0746">
              <w:rPr>
                <w:lang w:eastAsia="zh-CN"/>
              </w:rPr>
              <w:t>102P18341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543152E5" w14:textId="77777777" w:rsidR="003C0746" w:rsidRPr="003C0746" w:rsidRDefault="003C0746" w:rsidP="003C0746">
            <w:pPr>
              <w:pStyle w:val="TableText"/>
              <w:rPr>
                <w:lang w:eastAsia="zh-CN"/>
              </w:rPr>
            </w:pPr>
            <w:r w:rsidRPr="003C0746">
              <w:rPr>
                <w:lang w:eastAsia="zh-CN"/>
              </w:rPr>
              <w:t>January, 2014 - December, 2025</w:t>
            </w:r>
          </w:p>
        </w:tc>
      </w:tr>
      <w:tr w:rsidR="003C0746" w:rsidRPr="003C0746" w14:paraId="27938034"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D322CF3" w14:textId="77777777" w:rsidR="003C0746" w:rsidRPr="003C0746" w:rsidRDefault="003C0746" w:rsidP="003C0746">
            <w:pPr>
              <w:pStyle w:val="TableText"/>
              <w:rPr>
                <w:lang w:eastAsia="zh-CN"/>
              </w:rPr>
            </w:pPr>
            <w:proofErr w:type="spellStart"/>
            <w:r w:rsidRPr="003C0746">
              <w:rPr>
                <w:lang w:eastAsia="zh-CN"/>
              </w:rPr>
              <w:t>102P18965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8F34463"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6B58AF40"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0AA16A4" w14:textId="77777777" w:rsidR="003C0746" w:rsidRPr="003C0746" w:rsidRDefault="003C0746" w:rsidP="003C0746">
            <w:pPr>
              <w:pStyle w:val="TableText"/>
              <w:rPr>
                <w:lang w:eastAsia="zh-CN"/>
              </w:rPr>
            </w:pPr>
            <w:proofErr w:type="spellStart"/>
            <w:r w:rsidRPr="003C0746">
              <w:rPr>
                <w:lang w:eastAsia="zh-CN"/>
              </w:rPr>
              <w:t>102P18969</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83383EA"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0323717B"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4482535" w14:textId="77777777" w:rsidR="003C0746" w:rsidRPr="003C0746" w:rsidRDefault="003C0746" w:rsidP="003C0746">
            <w:pPr>
              <w:pStyle w:val="TableText"/>
              <w:rPr>
                <w:lang w:eastAsia="zh-CN"/>
              </w:rPr>
            </w:pPr>
            <w:proofErr w:type="spellStart"/>
            <w:r w:rsidRPr="003C0746">
              <w:rPr>
                <w:lang w:eastAsia="zh-CN"/>
              </w:rPr>
              <w:t>102P18971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1EC83EF1"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1CDB1550"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1C52B91" w14:textId="77777777" w:rsidR="003C0746" w:rsidRPr="003C0746" w:rsidRDefault="003C0746" w:rsidP="003C0746">
            <w:pPr>
              <w:pStyle w:val="TableText"/>
              <w:rPr>
                <w:lang w:eastAsia="zh-CN"/>
              </w:rPr>
            </w:pPr>
            <w:proofErr w:type="spellStart"/>
            <w:r w:rsidRPr="003C0746">
              <w:rPr>
                <w:lang w:eastAsia="zh-CN"/>
              </w:rPr>
              <w:t>102P18973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04250FC8"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3F8BC5AE"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BCD6FFA" w14:textId="77777777" w:rsidR="003C0746" w:rsidRPr="003C0746" w:rsidRDefault="003C0746" w:rsidP="003C0746">
            <w:pPr>
              <w:pStyle w:val="TableText"/>
              <w:rPr>
                <w:lang w:eastAsia="zh-CN"/>
              </w:rPr>
            </w:pPr>
            <w:proofErr w:type="spellStart"/>
            <w:r w:rsidRPr="003C0746">
              <w:rPr>
                <w:lang w:eastAsia="zh-CN"/>
              </w:rPr>
              <w:t>102P18975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34D8248"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5847AFD9"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02B8B46" w14:textId="77777777" w:rsidR="003C0746" w:rsidRPr="003C0746" w:rsidRDefault="003C0746" w:rsidP="003C0746">
            <w:pPr>
              <w:pStyle w:val="TableText"/>
              <w:rPr>
                <w:lang w:eastAsia="zh-CN"/>
              </w:rPr>
            </w:pPr>
            <w:proofErr w:type="spellStart"/>
            <w:r w:rsidRPr="003C0746">
              <w:rPr>
                <w:lang w:eastAsia="zh-CN"/>
              </w:rPr>
              <w:t>102P18985</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518AE388"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0737E859"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131F0B2" w14:textId="77777777" w:rsidR="003C0746" w:rsidRPr="003C0746" w:rsidRDefault="003C0746" w:rsidP="003C0746">
            <w:pPr>
              <w:pStyle w:val="TableText"/>
              <w:rPr>
                <w:lang w:eastAsia="zh-CN"/>
              </w:rPr>
            </w:pPr>
            <w:proofErr w:type="spellStart"/>
            <w:r w:rsidRPr="003C0746">
              <w:rPr>
                <w:lang w:eastAsia="zh-CN"/>
              </w:rPr>
              <w:t>102P18987</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03EBC6D7"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77C99B74"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6D94154" w14:textId="77777777" w:rsidR="003C0746" w:rsidRPr="003C0746" w:rsidRDefault="003C0746" w:rsidP="003C0746">
            <w:pPr>
              <w:pStyle w:val="TableText"/>
              <w:rPr>
                <w:lang w:eastAsia="zh-CN"/>
              </w:rPr>
            </w:pPr>
            <w:proofErr w:type="spellStart"/>
            <w:r w:rsidRPr="003C0746">
              <w:rPr>
                <w:lang w:eastAsia="zh-CN"/>
              </w:rPr>
              <w:t>102P18989</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57ABE052"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3E71363A"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C5DA00A" w14:textId="77777777" w:rsidR="003C0746" w:rsidRPr="003C0746" w:rsidRDefault="003C0746" w:rsidP="003C0746">
            <w:pPr>
              <w:pStyle w:val="TableText"/>
              <w:rPr>
                <w:lang w:eastAsia="zh-CN"/>
              </w:rPr>
            </w:pPr>
            <w:proofErr w:type="spellStart"/>
            <w:r w:rsidRPr="003C0746">
              <w:rPr>
                <w:lang w:eastAsia="zh-CN"/>
              </w:rPr>
              <w:t>102P18991</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ED14C83" w14:textId="77777777" w:rsidR="003C0746" w:rsidRPr="003C0746" w:rsidRDefault="003C0746" w:rsidP="003C0746">
            <w:pPr>
              <w:pStyle w:val="TableText"/>
              <w:rPr>
                <w:lang w:eastAsia="zh-CN"/>
              </w:rPr>
            </w:pPr>
            <w:r w:rsidRPr="003C0746">
              <w:rPr>
                <w:lang w:eastAsia="zh-CN"/>
              </w:rPr>
              <w:t>No Data Are Available</w:t>
            </w:r>
          </w:p>
        </w:tc>
      </w:tr>
      <w:tr w:rsidR="003C0746" w:rsidRPr="003C0746" w14:paraId="086C37DF" w14:textId="77777777" w:rsidTr="003C0746">
        <w:trPr>
          <w:trHeight w:val="288"/>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83A13A2" w14:textId="77777777" w:rsidR="003C0746" w:rsidRPr="003C0746" w:rsidRDefault="003C0746" w:rsidP="003C0746">
            <w:pPr>
              <w:pStyle w:val="TableText"/>
              <w:rPr>
                <w:lang w:eastAsia="zh-CN"/>
              </w:rPr>
            </w:pPr>
            <w:proofErr w:type="spellStart"/>
            <w:r w:rsidRPr="003C0746">
              <w:rPr>
                <w:lang w:eastAsia="zh-CN"/>
              </w:rPr>
              <w:t>102P18993</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070FE90C" w14:textId="77777777" w:rsidR="003C0746" w:rsidRPr="003C0746" w:rsidRDefault="003C0746" w:rsidP="003C0746">
            <w:pPr>
              <w:pStyle w:val="TableText"/>
              <w:rPr>
                <w:lang w:eastAsia="zh-CN"/>
              </w:rPr>
            </w:pPr>
            <w:r w:rsidRPr="003C0746">
              <w:rPr>
                <w:lang w:eastAsia="zh-CN"/>
              </w:rPr>
              <w:t>No Data Are Available</w:t>
            </w:r>
          </w:p>
        </w:tc>
      </w:tr>
    </w:tbl>
    <w:p w14:paraId="3AA81691" w14:textId="77777777" w:rsidR="00840531" w:rsidRDefault="00840531" w:rsidP="00840531"/>
    <w:p w14:paraId="5D768720" w14:textId="77777777" w:rsidR="00840531" w:rsidRDefault="00840531" w:rsidP="00840531"/>
    <w:p w14:paraId="272AB749" w14:textId="77777777" w:rsidR="00840531" w:rsidRDefault="00840531" w:rsidP="00840531"/>
    <w:p w14:paraId="2CC62B23" w14:textId="77777777" w:rsidR="00840531" w:rsidRDefault="00840531" w:rsidP="00840531"/>
    <w:p w14:paraId="4971995C" w14:textId="77777777" w:rsidR="00840531" w:rsidRDefault="00840531" w:rsidP="00840531"/>
    <w:p w14:paraId="26152861" w14:textId="77777777" w:rsidR="00E44213" w:rsidRDefault="00E44213" w:rsidP="00840531">
      <w:pPr>
        <w:sectPr w:rsidR="00E44213" w:rsidSect="003C0746">
          <w:pgSz w:w="12240" w:h="15840" w:code="1"/>
          <w:pgMar w:top="1440" w:right="1080" w:bottom="864" w:left="1440" w:header="720" w:footer="432" w:gutter="0"/>
          <w:cols w:space="720"/>
          <w:titlePg/>
          <w:docGrid w:linePitch="360"/>
        </w:sectPr>
      </w:pPr>
    </w:p>
    <w:p w14:paraId="14BACF6F" w14:textId="77777777" w:rsidR="00E44213" w:rsidRDefault="0089265A" w:rsidP="0089265A">
      <w:pPr>
        <w:pStyle w:val="Caption"/>
        <w:jc w:val="center"/>
      </w:pPr>
      <w:bookmarkStart w:id="144" w:name="_Ref451854847"/>
      <w:bookmarkStart w:id="145" w:name="_Toc453234688"/>
      <w:r>
        <w:lastRenderedPageBreak/>
        <w:t xml:space="preserve">Figure </w:t>
      </w:r>
      <w:fldSimple w:instr=" SEQ Figure \* ARABIC ">
        <w:r w:rsidR="00FA330A">
          <w:rPr>
            <w:noProof/>
          </w:rPr>
          <w:t>2</w:t>
        </w:r>
      </w:fldSimple>
      <w:bookmarkEnd w:id="144"/>
      <w:r>
        <w:t>:  HERE TMC</w:t>
      </w:r>
      <w:r w:rsidR="00B22DB0">
        <w:t xml:space="preserve"> Locations</w:t>
      </w:r>
      <w:bookmarkEnd w:id="145"/>
    </w:p>
    <w:p w14:paraId="5DB47FA8" w14:textId="77777777" w:rsidR="00E44213" w:rsidRDefault="0089265A" w:rsidP="0089265A">
      <w:r>
        <w:rPr>
          <w:noProof/>
          <w:lang w:eastAsia="zh-CN"/>
        </w:rPr>
        <w:drawing>
          <wp:inline distT="0" distB="0" distL="0" distR="0" wp14:anchorId="671D4458" wp14:editId="68D3C958">
            <wp:extent cx="8453755" cy="13067665"/>
            <wp:effectExtent l="0" t="0" r="4445" b="635"/>
            <wp:docPr id="4" name="Picture 4" descr="C:\Project\Two_25_HEREdatamap\TableauTMC\TMCmap_HERETMC_with each T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Two_25_HEREdatamap\TableauTMC\TMCmap_HERETMC_with each TM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53755" cy="13067665"/>
                    </a:xfrm>
                    <a:prstGeom prst="rect">
                      <a:avLst/>
                    </a:prstGeom>
                    <a:noFill/>
                    <a:ln>
                      <a:noFill/>
                    </a:ln>
                  </pic:spPr>
                </pic:pic>
              </a:graphicData>
            </a:graphic>
          </wp:inline>
        </w:drawing>
      </w:r>
    </w:p>
    <w:p w14:paraId="709241EB" w14:textId="77777777" w:rsidR="00E44213" w:rsidRDefault="00E44213" w:rsidP="00840531"/>
    <w:p w14:paraId="35F7D82C" w14:textId="77777777" w:rsidR="00E44213" w:rsidRDefault="00E44213" w:rsidP="00840531">
      <w:pPr>
        <w:sectPr w:rsidR="00E44213" w:rsidSect="003C0746">
          <w:footerReference w:type="first" r:id="rId19"/>
          <w:pgSz w:w="15840" w:h="24480" w:code="17"/>
          <w:pgMar w:top="1440" w:right="1080" w:bottom="864" w:left="1440" w:header="720" w:footer="432" w:gutter="0"/>
          <w:cols w:space="720"/>
          <w:titlePg/>
          <w:docGrid w:linePitch="360"/>
        </w:sectPr>
      </w:pPr>
    </w:p>
    <w:p w14:paraId="002CD6F2" w14:textId="77777777" w:rsidR="0091605B" w:rsidRPr="0091605B" w:rsidRDefault="00DD6411" w:rsidP="002F1472">
      <w:r>
        <w:lastRenderedPageBreak/>
        <w:fldChar w:fldCharType="begin"/>
      </w:r>
      <w:r>
        <w:instrText xml:space="preserve"> REF _Ref452130210 \h </w:instrText>
      </w:r>
      <w:r>
        <w:fldChar w:fldCharType="separate"/>
      </w:r>
      <w:ins w:id="146" w:author="Li Jin" w:date="2016-06-08T15:30:00Z">
        <w:r w:rsidR="00FA330A" w:rsidRPr="0091605B">
          <w:t xml:space="preserve">Table </w:t>
        </w:r>
        <w:r w:rsidR="00FA330A">
          <w:rPr>
            <w:noProof/>
          </w:rPr>
          <w:t>2</w:t>
        </w:r>
      </w:ins>
      <w:del w:id="147" w:author="Li Jin" w:date="2016-06-08T15:30:00Z">
        <w:r w:rsidRPr="0091605B" w:rsidDel="00FA330A">
          <w:delText xml:space="preserve">Table </w:delText>
        </w:r>
        <w:r w:rsidDel="00FA330A">
          <w:rPr>
            <w:noProof/>
          </w:rPr>
          <w:delText>2</w:delText>
        </w:r>
      </w:del>
      <w:r>
        <w:fldChar w:fldCharType="end"/>
      </w:r>
      <w:r>
        <w:t xml:space="preserve"> and </w:t>
      </w:r>
      <w:r>
        <w:fldChar w:fldCharType="begin"/>
      </w:r>
      <w:r>
        <w:instrText xml:space="preserve"> REF _Ref452130213 \h </w:instrText>
      </w:r>
      <w:r>
        <w:fldChar w:fldCharType="separate"/>
      </w:r>
      <w:ins w:id="148" w:author="Li Jin" w:date="2016-06-08T15:30:00Z">
        <w:r w:rsidR="00FA330A" w:rsidRPr="009D2026">
          <w:t xml:space="preserve">Table </w:t>
        </w:r>
        <w:r w:rsidR="00FA330A">
          <w:rPr>
            <w:noProof/>
          </w:rPr>
          <w:t>3</w:t>
        </w:r>
      </w:ins>
      <w:del w:id="149" w:author="Li Jin" w:date="2016-06-08T15:30:00Z">
        <w:r w:rsidRPr="009D2026" w:rsidDel="00FA330A">
          <w:delText xml:space="preserve">Table </w:delText>
        </w:r>
        <w:r w:rsidDel="00FA330A">
          <w:rPr>
            <w:noProof/>
          </w:rPr>
          <w:delText>3</w:delText>
        </w:r>
      </w:del>
      <w:r>
        <w:fldChar w:fldCharType="end"/>
      </w:r>
      <w:r>
        <w:t xml:space="preserve"> </w:t>
      </w:r>
      <w:r w:rsidR="00102086" w:rsidRPr="00102086">
        <w:t xml:space="preserve">give </w:t>
      </w:r>
      <w:r w:rsidR="00102086">
        <w:t xml:space="preserve">peak and off-peak months for each of 50 TMCs. </w:t>
      </w:r>
      <w:r w:rsidR="00C00B07">
        <w:t>The p</w:t>
      </w:r>
      <w:r w:rsidR="00102086">
        <w:t>eak month for weekday</w:t>
      </w:r>
      <w:r w:rsidR="00C00B07">
        <w:t>s</w:t>
      </w:r>
      <w:r w:rsidR="00102086">
        <w:t xml:space="preserve"> and </w:t>
      </w:r>
      <w:r w:rsidR="00C00B07">
        <w:t xml:space="preserve">the </w:t>
      </w:r>
      <w:r w:rsidR="00102086">
        <w:t>peak month for weekend</w:t>
      </w:r>
      <w:r w:rsidR="00C00B07">
        <w:t>s</w:t>
      </w:r>
      <w:r w:rsidR="00102086">
        <w:t xml:space="preserve"> </w:t>
      </w:r>
      <w:r w:rsidR="00C00B07">
        <w:t>are</w:t>
      </w:r>
      <w:r w:rsidR="00102086">
        <w:t xml:space="preserve"> different </w:t>
      </w:r>
      <w:r w:rsidR="00C00B07">
        <w:t xml:space="preserve">when </w:t>
      </w:r>
      <w:r w:rsidR="00102086">
        <w:t xml:space="preserve">using average speeds </w:t>
      </w:r>
      <w:r w:rsidR="00C00B07">
        <w:t>and</w:t>
      </w:r>
      <w:r w:rsidR="00102086">
        <w:t xml:space="preserve"> median speeds. </w:t>
      </w:r>
      <w:r w:rsidR="00C94E0B">
        <w:fldChar w:fldCharType="begin"/>
      </w:r>
      <w:r w:rsidR="00C94E0B">
        <w:instrText xml:space="preserve"> REF _Ref451953705 \h </w:instrText>
      </w:r>
      <w:r w:rsidR="002F1472">
        <w:instrText xml:space="preserve"> \* MERGEFORMAT </w:instrText>
      </w:r>
      <w:r w:rsidR="00C94E0B">
        <w:fldChar w:fldCharType="separate"/>
      </w:r>
      <w:ins w:id="150" w:author="Li Jin" w:date="2016-06-08T15:30:00Z">
        <w:r w:rsidR="00FA330A" w:rsidRPr="009D2026">
          <w:t xml:space="preserve">Table </w:t>
        </w:r>
        <w:r w:rsidR="00FA330A">
          <w:rPr>
            <w:noProof/>
          </w:rPr>
          <w:t>4</w:t>
        </w:r>
      </w:ins>
      <w:del w:id="151" w:author="Li Jin" w:date="2016-06-08T15:30:00Z">
        <w:r w:rsidR="002E7E8F" w:rsidRPr="009D2026" w:rsidDel="00FA330A">
          <w:delText xml:space="preserve">Table </w:delText>
        </w:r>
        <w:r w:rsidR="002E7E8F" w:rsidDel="00FA330A">
          <w:rPr>
            <w:noProof/>
          </w:rPr>
          <w:delText>4</w:delText>
        </w:r>
      </w:del>
      <w:r w:rsidR="00C94E0B">
        <w:fldChar w:fldCharType="end"/>
      </w:r>
      <w:r w:rsidR="00C94E0B">
        <w:t xml:space="preserve"> </w:t>
      </w:r>
      <w:r w:rsidR="00E075C4">
        <w:t xml:space="preserve">provides </w:t>
      </w:r>
      <w:r w:rsidR="00B50A9D">
        <w:t xml:space="preserve">details </w:t>
      </w:r>
      <w:r w:rsidR="00E075C4">
        <w:t xml:space="preserve">on the </w:t>
      </w:r>
      <w:r w:rsidR="00B50A9D">
        <w:t>difference</w:t>
      </w:r>
      <w:r w:rsidR="00E075C4">
        <w:t>s between the average and the median speeds for the month of May.</w:t>
      </w:r>
    </w:p>
    <w:p w14:paraId="533EB5EA" w14:textId="77777777" w:rsidR="0091605B" w:rsidRPr="0091605B" w:rsidRDefault="0091605B" w:rsidP="002F1472">
      <w:pPr>
        <w:pStyle w:val="TableofFigures"/>
        <w:jc w:val="center"/>
      </w:pPr>
      <w:bookmarkStart w:id="152" w:name="_Ref452130210"/>
      <w:bookmarkStart w:id="153" w:name="_Toc453234671"/>
      <w:r w:rsidRPr="0091605B">
        <w:t xml:space="preserve">Table </w:t>
      </w:r>
      <w:fldSimple w:instr=" SEQ Table \* ARABIC ">
        <w:r w:rsidR="00FA330A">
          <w:rPr>
            <w:noProof/>
          </w:rPr>
          <w:t>2</w:t>
        </w:r>
      </w:fldSimple>
      <w:bookmarkEnd w:id="152"/>
      <w:r w:rsidRPr="0091605B">
        <w:t>: Peak and Off-peak Months Using Average Speeds</w:t>
      </w:r>
      <w:bookmarkEnd w:id="153"/>
    </w:p>
    <w:p w14:paraId="27D5AE19" w14:textId="77777777" w:rsidR="0001799E" w:rsidRDefault="0001799E" w:rsidP="00927D67">
      <w:r w:rsidRPr="0001799E">
        <w:rPr>
          <w:noProof/>
          <w:lang w:eastAsia="zh-CN"/>
        </w:rPr>
        <w:drawing>
          <wp:inline distT="0" distB="0" distL="0" distR="0" wp14:anchorId="1FE02BF5" wp14:editId="76031A8F">
            <wp:extent cx="6172200" cy="43693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2200" cy="4369373"/>
                    </a:xfrm>
                    <a:prstGeom prst="rect">
                      <a:avLst/>
                    </a:prstGeom>
                    <a:noFill/>
                    <a:ln>
                      <a:noFill/>
                    </a:ln>
                  </pic:spPr>
                </pic:pic>
              </a:graphicData>
            </a:graphic>
          </wp:inline>
        </w:drawing>
      </w:r>
    </w:p>
    <w:p w14:paraId="4B84C003" w14:textId="77777777" w:rsidR="00E76E16" w:rsidRDefault="00E76E16" w:rsidP="00D85D35">
      <w:pPr>
        <w:pStyle w:val="TableofFigures"/>
        <w:jc w:val="center"/>
      </w:pPr>
      <w:bookmarkStart w:id="154" w:name="_Ref451952441"/>
    </w:p>
    <w:p w14:paraId="3EC6FF24" w14:textId="77777777" w:rsidR="00E76E16" w:rsidRDefault="00E76E16" w:rsidP="00D85D35">
      <w:pPr>
        <w:pStyle w:val="TableofFigures"/>
        <w:jc w:val="center"/>
      </w:pPr>
    </w:p>
    <w:p w14:paraId="7336EFED" w14:textId="77777777" w:rsidR="00E76E16" w:rsidRDefault="00E76E16" w:rsidP="00D85D35">
      <w:pPr>
        <w:pStyle w:val="TableofFigures"/>
        <w:jc w:val="center"/>
      </w:pPr>
    </w:p>
    <w:p w14:paraId="1D9F4DDD" w14:textId="77777777" w:rsidR="00E76E16" w:rsidRDefault="00E76E16" w:rsidP="00D85D35">
      <w:pPr>
        <w:pStyle w:val="TableofFigures"/>
        <w:jc w:val="center"/>
      </w:pPr>
    </w:p>
    <w:p w14:paraId="037AC705" w14:textId="77777777" w:rsidR="00E76E16" w:rsidRDefault="00E76E16" w:rsidP="00D85D35">
      <w:pPr>
        <w:pStyle w:val="TableofFigures"/>
        <w:jc w:val="center"/>
      </w:pPr>
    </w:p>
    <w:p w14:paraId="1831B2FB" w14:textId="77777777" w:rsidR="00E76E16" w:rsidRDefault="00E76E16" w:rsidP="00D85D35">
      <w:pPr>
        <w:pStyle w:val="TableofFigures"/>
        <w:jc w:val="center"/>
      </w:pPr>
    </w:p>
    <w:p w14:paraId="45AC0872" w14:textId="77777777" w:rsidR="00E76E16" w:rsidRDefault="00E76E16" w:rsidP="00D85D35">
      <w:pPr>
        <w:pStyle w:val="TableofFigures"/>
        <w:jc w:val="center"/>
      </w:pPr>
    </w:p>
    <w:p w14:paraId="73CCDF44" w14:textId="77777777" w:rsidR="00E76E16" w:rsidRDefault="00E76E16" w:rsidP="00D85D35">
      <w:pPr>
        <w:pStyle w:val="TableofFigures"/>
        <w:jc w:val="center"/>
      </w:pPr>
    </w:p>
    <w:p w14:paraId="159E3C73" w14:textId="77777777" w:rsidR="00E76E16" w:rsidRDefault="00E76E16" w:rsidP="00D85D35">
      <w:pPr>
        <w:pStyle w:val="TableofFigures"/>
        <w:jc w:val="center"/>
      </w:pPr>
    </w:p>
    <w:p w14:paraId="7281CE48" w14:textId="77777777" w:rsidR="00E76E16" w:rsidRDefault="00E76E16" w:rsidP="00D85D35">
      <w:pPr>
        <w:pStyle w:val="TableofFigures"/>
        <w:jc w:val="center"/>
      </w:pPr>
    </w:p>
    <w:p w14:paraId="78D39D6F" w14:textId="77777777" w:rsidR="00D85D35" w:rsidRDefault="00D85D35" w:rsidP="00D85D35">
      <w:pPr>
        <w:pStyle w:val="TableofFigures"/>
        <w:jc w:val="center"/>
      </w:pPr>
      <w:bookmarkStart w:id="155" w:name="_Ref452130213"/>
      <w:bookmarkStart w:id="156" w:name="_Toc453234672"/>
      <w:r w:rsidRPr="009D2026">
        <w:lastRenderedPageBreak/>
        <w:t xml:space="preserve">Table </w:t>
      </w:r>
      <w:fldSimple w:instr=" SEQ Table \* ARABIC ">
        <w:r w:rsidR="00FA330A">
          <w:rPr>
            <w:noProof/>
          </w:rPr>
          <w:t>3</w:t>
        </w:r>
      </w:fldSimple>
      <w:bookmarkEnd w:id="154"/>
      <w:bookmarkEnd w:id="155"/>
      <w:r w:rsidRPr="009D2026">
        <w:t xml:space="preserve">: </w:t>
      </w:r>
      <w:r>
        <w:t>Peak and Off-peak Months Using Median Speed</w:t>
      </w:r>
      <w:r w:rsidR="00E76E16">
        <w:t>s</w:t>
      </w:r>
      <w:bookmarkEnd w:id="156"/>
    </w:p>
    <w:p w14:paraId="694BA023" w14:textId="77777777" w:rsidR="00D85D35" w:rsidRDefault="00E76E16" w:rsidP="00927D67">
      <w:r w:rsidRPr="00D85D35">
        <w:rPr>
          <w:noProof/>
          <w:lang w:eastAsia="zh-CN"/>
        </w:rPr>
        <w:drawing>
          <wp:inline distT="0" distB="0" distL="0" distR="0" wp14:anchorId="701EE7DE" wp14:editId="6CB21CAB">
            <wp:extent cx="6172200" cy="4408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2200" cy="4408170"/>
                    </a:xfrm>
                    <a:prstGeom prst="rect">
                      <a:avLst/>
                    </a:prstGeom>
                    <a:noFill/>
                    <a:ln>
                      <a:noFill/>
                    </a:ln>
                  </pic:spPr>
                </pic:pic>
              </a:graphicData>
            </a:graphic>
          </wp:inline>
        </w:drawing>
      </w:r>
    </w:p>
    <w:p w14:paraId="154B3F73" w14:textId="77777777" w:rsidR="00C16B72" w:rsidRDefault="00C16B72" w:rsidP="00927D67"/>
    <w:p w14:paraId="02CDE55D" w14:textId="77777777" w:rsidR="00C16B72" w:rsidRDefault="00C16B72" w:rsidP="00927D67"/>
    <w:p w14:paraId="2FE4D84F" w14:textId="77777777" w:rsidR="00C16B72" w:rsidRDefault="00C16B72" w:rsidP="00927D67"/>
    <w:p w14:paraId="794B1907" w14:textId="77777777" w:rsidR="00C16B72" w:rsidRDefault="00C16B72" w:rsidP="00927D67"/>
    <w:p w14:paraId="510C1994" w14:textId="77777777" w:rsidR="00C16B72" w:rsidRDefault="00C16B72" w:rsidP="00927D67"/>
    <w:p w14:paraId="583E1C4E" w14:textId="77777777" w:rsidR="00C16B72" w:rsidRDefault="00C16B72" w:rsidP="00927D67"/>
    <w:p w14:paraId="61D0B87F" w14:textId="77777777" w:rsidR="00C16B72" w:rsidRDefault="00C16B72" w:rsidP="00927D67"/>
    <w:p w14:paraId="1F42CA03" w14:textId="77777777" w:rsidR="00C16B72" w:rsidRDefault="00C16B72" w:rsidP="00927D67"/>
    <w:p w14:paraId="604CA1D1" w14:textId="77777777" w:rsidR="00C16B72" w:rsidRDefault="00C16B72" w:rsidP="00927D67"/>
    <w:p w14:paraId="76E8A8C3" w14:textId="77777777" w:rsidR="00C16B72" w:rsidRDefault="00C16B72" w:rsidP="00927D67"/>
    <w:p w14:paraId="569F38E0" w14:textId="77777777" w:rsidR="00C16B72" w:rsidRDefault="00C16B72" w:rsidP="00C16B72">
      <w:pPr>
        <w:pStyle w:val="TableofFigures"/>
        <w:jc w:val="center"/>
      </w:pPr>
      <w:bookmarkStart w:id="157" w:name="_Ref451953705"/>
      <w:bookmarkStart w:id="158" w:name="_Toc453234673"/>
      <w:r w:rsidRPr="009D2026">
        <w:lastRenderedPageBreak/>
        <w:t xml:space="preserve">Table </w:t>
      </w:r>
      <w:fldSimple w:instr=" SEQ Table \* ARABIC ">
        <w:r w:rsidR="00FA330A">
          <w:rPr>
            <w:noProof/>
          </w:rPr>
          <w:t>4</w:t>
        </w:r>
      </w:fldSimple>
      <w:bookmarkEnd w:id="157"/>
      <w:r w:rsidRPr="009D2026">
        <w:t xml:space="preserve">: </w:t>
      </w:r>
      <w:r>
        <w:t>Average and Median Speed</w:t>
      </w:r>
      <w:r w:rsidR="00E76E16">
        <w:t>s</w:t>
      </w:r>
      <w:r>
        <w:t xml:space="preserve"> Difference in May and Ju</w:t>
      </w:r>
      <w:r w:rsidR="00E76E16">
        <w:t>ly</w:t>
      </w:r>
      <w:bookmarkEnd w:id="158"/>
    </w:p>
    <w:p w14:paraId="3555C2EA" w14:textId="77777777" w:rsidR="00C16B72" w:rsidRDefault="00C16B72" w:rsidP="00C16B72">
      <w:pPr>
        <w:jc w:val="center"/>
      </w:pPr>
      <w:r w:rsidRPr="00C16B72">
        <w:rPr>
          <w:noProof/>
          <w:lang w:eastAsia="zh-CN"/>
        </w:rPr>
        <w:drawing>
          <wp:inline distT="0" distB="0" distL="0" distR="0" wp14:anchorId="0802B10E" wp14:editId="6A4F0CF9">
            <wp:extent cx="4507965" cy="7035501"/>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8266" cy="7035971"/>
                    </a:xfrm>
                    <a:prstGeom prst="rect">
                      <a:avLst/>
                    </a:prstGeom>
                    <a:noFill/>
                    <a:ln>
                      <a:noFill/>
                    </a:ln>
                  </pic:spPr>
                </pic:pic>
              </a:graphicData>
            </a:graphic>
          </wp:inline>
        </w:drawing>
      </w:r>
    </w:p>
    <w:p w14:paraId="3623672C" w14:textId="77777777" w:rsidR="00D272B4" w:rsidRDefault="00D272B4" w:rsidP="00344DE3"/>
    <w:p w14:paraId="0739C680" w14:textId="77777777" w:rsidR="00D272B4" w:rsidRDefault="00D272B4" w:rsidP="00344DE3"/>
    <w:p w14:paraId="4E80C2DD" w14:textId="77777777" w:rsidR="00D272B4" w:rsidRDefault="00D272B4" w:rsidP="00344DE3"/>
    <w:p w14:paraId="3CC07220" w14:textId="77777777" w:rsidR="00420CAD" w:rsidRPr="00420CAD" w:rsidRDefault="00420CAD" w:rsidP="002F1472">
      <w:r>
        <w:lastRenderedPageBreak/>
        <w:fldChar w:fldCharType="begin"/>
      </w:r>
      <w:r>
        <w:instrText xml:space="preserve"> REF _Ref452127318 \h  \* MERGEFORMAT </w:instrText>
      </w:r>
      <w:r>
        <w:fldChar w:fldCharType="separate"/>
      </w:r>
      <w:r w:rsidR="00FA330A">
        <w:t>Table 5</w:t>
      </w:r>
      <w:r>
        <w:fldChar w:fldCharType="end"/>
      </w:r>
      <w:r>
        <w:t xml:space="preserve">, </w:t>
      </w:r>
      <w:r w:rsidR="00D014F4">
        <w:fldChar w:fldCharType="begin"/>
      </w:r>
      <w:r w:rsidR="00D014F4">
        <w:instrText xml:space="preserve"> REF _Ref452131051 \h </w:instrText>
      </w:r>
      <w:r w:rsidR="00D014F4">
        <w:fldChar w:fldCharType="separate"/>
      </w:r>
      <w:r w:rsidR="00FA330A">
        <w:t xml:space="preserve">Table </w:t>
      </w:r>
      <w:r w:rsidR="00FA330A">
        <w:rPr>
          <w:noProof/>
        </w:rPr>
        <w:t>6</w:t>
      </w:r>
      <w:r w:rsidR="00D014F4">
        <w:fldChar w:fldCharType="end"/>
      </w:r>
      <w:r>
        <w:t xml:space="preserve">, and </w:t>
      </w:r>
      <w:r>
        <w:fldChar w:fldCharType="begin"/>
      </w:r>
      <w:r>
        <w:instrText xml:space="preserve"> REF _Ref452127322 \h  \* MERGEFORMAT </w:instrText>
      </w:r>
      <w:r>
        <w:fldChar w:fldCharType="separate"/>
      </w:r>
      <w:ins w:id="159" w:author="Li Jin" w:date="2016-06-08T15:30:00Z">
        <w:r w:rsidR="00FA330A" w:rsidRPr="0091605B">
          <w:t xml:space="preserve">Table </w:t>
        </w:r>
        <w:r w:rsidR="00FA330A">
          <w:t>7</w:t>
        </w:r>
      </w:ins>
      <w:del w:id="160" w:author="Li Jin" w:date="2016-06-08T15:30:00Z">
        <w:r w:rsidR="002E7E8F" w:rsidRPr="0091605B" w:rsidDel="00FA330A">
          <w:delText xml:space="preserve">Table </w:delText>
        </w:r>
        <w:r w:rsidR="002E7E8F" w:rsidDel="00FA330A">
          <w:delText>7</w:delText>
        </w:r>
      </w:del>
      <w:r>
        <w:fldChar w:fldCharType="end"/>
      </w:r>
      <w:r>
        <w:t xml:space="preserve"> </w:t>
      </w:r>
      <w:r w:rsidR="0091605B" w:rsidRPr="00102086">
        <w:t xml:space="preserve">give </w:t>
      </w:r>
      <w:r w:rsidR="009771AE">
        <w:t>highest and lowest hourly speeds for peak and off-peak month</w:t>
      </w:r>
      <w:r w:rsidR="009771AE" w:rsidRPr="009771AE">
        <w:t xml:space="preserve"> </w:t>
      </w:r>
      <w:r w:rsidR="009771AE">
        <w:t>weekdays, weekends, and holidays for each of 50 TMCs</w:t>
      </w:r>
      <w:r w:rsidR="0091605B">
        <w:t>.</w:t>
      </w:r>
      <w:r w:rsidR="009771AE">
        <w:t xml:space="preserve"> The cells highlighted in pink color indicate that the difference</w:t>
      </w:r>
      <w:r w:rsidR="00427CBD">
        <w:t>s</w:t>
      </w:r>
      <w:r w:rsidR="009771AE">
        <w:t xml:space="preserve"> </w:t>
      </w:r>
      <w:r w:rsidR="00427CBD">
        <w:t xml:space="preserve">of </w:t>
      </w:r>
      <w:r w:rsidR="009771AE">
        <w:t>speeds</w:t>
      </w:r>
      <w:r w:rsidR="00427CBD">
        <w:t xml:space="preserve"> </w:t>
      </w:r>
      <w:r w:rsidR="009771AE">
        <w:t xml:space="preserve">are more than 30 mph between highest hourly speeds and lowest hourly speeds. The </w:t>
      </w:r>
      <w:r w:rsidR="00427CBD">
        <w:t xml:space="preserve">cells highlighted in green color indicate the most frequent hours with highest speeds or lowest speeds. </w:t>
      </w:r>
    </w:p>
    <w:p w14:paraId="3DE7074C" w14:textId="77777777" w:rsidR="0091605B" w:rsidRDefault="0091605B" w:rsidP="002F1472">
      <w:pPr>
        <w:pStyle w:val="TableofFigures"/>
        <w:jc w:val="center"/>
      </w:pPr>
      <w:bookmarkStart w:id="161" w:name="_Ref452127318"/>
      <w:bookmarkStart w:id="162" w:name="_Toc453234674"/>
      <w:r>
        <w:t xml:space="preserve">Table </w:t>
      </w:r>
      <w:fldSimple w:instr=" SEQ Table \* ARABIC ">
        <w:r w:rsidR="00FA330A">
          <w:rPr>
            <w:noProof/>
          </w:rPr>
          <w:t>5</w:t>
        </w:r>
      </w:fldSimple>
      <w:bookmarkEnd w:id="161"/>
      <w:r w:rsidRPr="009D2026">
        <w:t xml:space="preserve">: </w:t>
      </w:r>
      <w:r>
        <w:t xml:space="preserve">Highest and Lowest Hourly Speed in </w:t>
      </w:r>
      <w:proofErr w:type="spellStart"/>
      <w:r>
        <w:t>Pk</w:t>
      </w:r>
      <w:proofErr w:type="spellEnd"/>
      <w:r>
        <w:t xml:space="preserve"> Month Weekday and Off-</w:t>
      </w:r>
      <w:proofErr w:type="spellStart"/>
      <w:r>
        <w:t>Pk</w:t>
      </w:r>
      <w:proofErr w:type="spellEnd"/>
      <w:r>
        <w:t xml:space="preserve"> Month Weekday</w:t>
      </w:r>
      <w:bookmarkEnd w:id="162"/>
    </w:p>
    <w:p w14:paraId="630FC7FF" w14:textId="77777777" w:rsidR="00D272B4" w:rsidRDefault="00D272B4" w:rsidP="00344DE3">
      <w:r w:rsidRPr="00D272B4">
        <w:rPr>
          <w:noProof/>
          <w:lang w:eastAsia="zh-CN"/>
        </w:rPr>
        <w:drawing>
          <wp:inline distT="0" distB="0" distL="0" distR="0" wp14:anchorId="75B190B5" wp14:editId="3809714E">
            <wp:extent cx="6172200" cy="46890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2200" cy="4689054"/>
                    </a:xfrm>
                    <a:prstGeom prst="rect">
                      <a:avLst/>
                    </a:prstGeom>
                    <a:noFill/>
                    <a:ln>
                      <a:noFill/>
                    </a:ln>
                  </pic:spPr>
                </pic:pic>
              </a:graphicData>
            </a:graphic>
          </wp:inline>
        </w:drawing>
      </w:r>
    </w:p>
    <w:p w14:paraId="6F787639" w14:textId="77777777" w:rsidR="002F1472" w:rsidRDefault="002F1472" w:rsidP="00344DE3"/>
    <w:p w14:paraId="7B5C5AD2" w14:textId="77777777" w:rsidR="002F1472" w:rsidRDefault="002F1472" w:rsidP="00344DE3"/>
    <w:p w14:paraId="21151CB5" w14:textId="77777777" w:rsidR="002F1472" w:rsidRDefault="002F1472" w:rsidP="00344DE3"/>
    <w:p w14:paraId="41FB0D51" w14:textId="77777777" w:rsidR="002F1472" w:rsidRDefault="002F1472" w:rsidP="00344DE3"/>
    <w:p w14:paraId="573AB3CB" w14:textId="77777777" w:rsidR="002F1472" w:rsidRDefault="002F1472" w:rsidP="00344DE3"/>
    <w:p w14:paraId="021044A6" w14:textId="77777777" w:rsidR="002F1472" w:rsidRDefault="002F1472" w:rsidP="00344DE3"/>
    <w:p w14:paraId="452635DF" w14:textId="77777777" w:rsidR="002F1472" w:rsidRDefault="002F1472" w:rsidP="002F1472">
      <w:pPr>
        <w:pStyle w:val="TableofFigures"/>
        <w:jc w:val="center"/>
      </w:pPr>
      <w:bookmarkStart w:id="163" w:name="_Ref452131051"/>
      <w:bookmarkStart w:id="164" w:name="_Toc453234675"/>
      <w:r>
        <w:lastRenderedPageBreak/>
        <w:t xml:space="preserve">Table </w:t>
      </w:r>
      <w:fldSimple w:instr=" SEQ Table \* ARABIC ">
        <w:r w:rsidR="00FA330A">
          <w:rPr>
            <w:noProof/>
          </w:rPr>
          <w:t>6</w:t>
        </w:r>
      </w:fldSimple>
      <w:bookmarkEnd w:id="163"/>
      <w:r>
        <w:t xml:space="preserve">: </w:t>
      </w:r>
      <w:r w:rsidRPr="0091605B">
        <w:t xml:space="preserve">Highest and Lowest Hourly Speed in </w:t>
      </w:r>
      <w:proofErr w:type="spellStart"/>
      <w:r w:rsidRPr="0091605B">
        <w:t>Pk</w:t>
      </w:r>
      <w:proofErr w:type="spellEnd"/>
      <w:r w:rsidRPr="0091605B">
        <w:t xml:space="preserve"> Month Weekend and Off-</w:t>
      </w:r>
      <w:proofErr w:type="spellStart"/>
      <w:r w:rsidRPr="0091605B">
        <w:t>Pk</w:t>
      </w:r>
      <w:proofErr w:type="spellEnd"/>
      <w:r w:rsidRPr="0091605B">
        <w:t xml:space="preserve"> Month Weekend</w:t>
      </w:r>
      <w:bookmarkEnd w:id="164"/>
    </w:p>
    <w:p w14:paraId="65ED943D" w14:textId="77777777" w:rsidR="00EE602D" w:rsidRDefault="00EE602D" w:rsidP="00EE602D">
      <w:pPr>
        <w:tabs>
          <w:tab w:val="left" w:pos="3634"/>
        </w:tabs>
        <w:jc w:val="center"/>
      </w:pPr>
      <w:r w:rsidRPr="0013259F">
        <w:rPr>
          <w:noProof/>
          <w:lang w:eastAsia="zh-CN"/>
        </w:rPr>
        <w:drawing>
          <wp:inline distT="0" distB="0" distL="0" distR="0" wp14:anchorId="5D4C996C" wp14:editId="5EA6A723">
            <wp:extent cx="6172200" cy="624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0" cy="6240145"/>
                    </a:xfrm>
                    <a:prstGeom prst="rect">
                      <a:avLst/>
                    </a:prstGeom>
                    <a:noFill/>
                    <a:ln>
                      <a:noFill/>
                    </a:ln>
                  </pic:spPr>
                </pic:pic>
              </a:graphicData>
            </a:graphic>
          </wp:inline>
        </w:drawing>
      </w:r>
    </w:p>
    <w:p w14:paraId="665CCC0A" w14:textId="77777777" w:rsidR="00EE602D" w:rsidRDefault="00EE602D" w:rsidP="00EE602D">
      <w:pPr>
        <w:tabs>
          <w:tab w:val="left" w:pos="3634"/>
        </w:tabs>
        <w:jc w:val="center"/>
      </w:pPr>
    </w:p>
    <w:p w14:paraId="110C7A58" w14:textId="77777777" w:rsidR="0013259F" w:rsidRDefault="0013259F" w:rsidP="00927D67"/>
    <w:p w14:paraId="26BE4C39" w14:textId="77777777" w:rsidR="009B2665" w:rsidRDefault="009B2665" w:rsidP="009B2665">
      <w:pPr>
        <w:tabs>
          <w:tab w:val="left" w:pos="3634"/>
        </w:tabs>
        <w:jc w:val="center"/>
      </w:pPr>
    </w:p>
    <w:p w14:paraId="6D7F00C5" w14:textId="77777777" w:rsidR="00EE602D" w:rsidRDefault="00EE602D" w:rsidP="009B2665">
      <w:pPr>
        <w:tabs>
          <w:tab w:val="left" w:pos="3634"/>
        </w:tabs>
        <w:jc w:val="center"/>
      </w:pPr>
    </w:p>
    <w:p w14:paraId="3C4D6C25" w14:textId="77777777" w:rsidR="009B2665" w:rsidRDefault="009B2665" w:rsidP="009B2665">
      <w:pPr>
        <w:tabs>
          <w:tab w:val="left" w:pos="3634"/>
        </w:tabs>
        <w:jc w:val="center"/>
      </w:pPr>
    </w:p>
    <w:p w14:paraId="013A948C" w14:textId="77777777" w:rsidR="0091605B" w:rsidRPr="0091605B" w:rsidRDefault="0091605B" w:rsidP="002F1472">
      <w:pPr>
        <w:pStyle w:val="TableofFigures"/>
        <w:jc w:val="center"/>
      </w:pPr>
      <w:bookmarkStart w:id="165" w:name="_Ref452127322"/>
      <w:bookmarkStart w:id="166" w:name="_Toc453234676"/>
      <w:r w:rsidRPr="0091605B">
        <w:lastRenderedPageBreak/>
        <w:t xml:space="preserve">Table </w:t>
      </w:r>
      <w:fldSimple w:instr=" SEQ Table \* ARABIC ">
        <w:r w:rsidR="00FA330A">
          <w:rPr>
            <w:noProof/>
          </w:rPr>
          <w:t>7</w:t>
        </w:r>
      </w:fldSimple>
      <w:bookmarkEnd w:id="165"/>
      <w:r w:rsidRPr="0091605B">
        <w:t xml:space="preserve">: Highest and Lowest Hourly Speed in </w:t>
      </w:r>
      <w:proofErr w:type="spellStart"/>
      <w:r w:rsidRPr="0091605B">
        <w:t>Pk</w:t>
      </w:r>
      <w:proofErr w:type="spellEnd"/>
      <w:r w:rsidRPr="0091605B">
        <w:t xml:space="preserve"> Month Holiday and Off-</w:t>
      </w:r>
      <w:proofErr w:type="spellStart"/>
      <w:r w:rsidRPr="0091605B">
        <w:t>Pk</w:t>
      </w:r>
      <w:proofErr w:type="spellEnd"/>
      <w:r w:rsidRPr="0091605B">
        <w:t xml:space="preserve"> Month Holiday</w:t>
      </w:r>
      <w:bookmarkEnd w:id="166"/>
    </w:p>
    <w:p w14:paraId="3F616ED0" w14:textId="77777777" w:rsidR="00427CBD" w:rsidRDefault="009B2665" w:rsidP="002F1472">
      <w:r w:rsidRPr="009B2665">
        <w:rPr>
          <w:noProof/>
          <w:lang w:eastAsia="zh-CN"/>
        </w:rPr>
        <w:drawing>
          <wp:inline distT="0" distB="0" distL="0" distR="0" wp14:anchorId="3A66E0ED" wp14:editId="17CFBD91">
            <wp:extent cx="6172200" cy="58562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2200" cy="5856292"/>
                    </a:xfrm>
                    <a:prstGeom prst="rect">
                      <a:avLst/>
                    </a:prstGeom>
                    <a:noFill/>
                    <a:ln>
                      <a:noFill/>
                    </a:ln>
                  </pic:spPr>
                </pic:pic>
              </a:graphicData>
            </a:graphic>
          </wp:inline>
        </w:drawing>
      </w:r>
    </w:p>
    <w:p w14:paraId="6AF245D9" w14:textId="4274B6BD" w:rsidR="00B05FDC" w:rsidRDefault="00B05FDC" w:rsidP="00B05FDC">
      <w:pPr>
        <w:pStyle w:val="Heading1"/>
        <w:rPr>
          <w:ins w:id="167" w:author="Li Jin" w:date="2016-06-09T10:33:00Z"/>
        </w:rPr>
        <w:pPrChange w:id="168" w:author="Li Jin" w:date="2016-06-09T10:34:00Z">
          <w:pPr>
            <w:pStyle w:val="Heading3"/>
          </w:pPr>
        </w:pPrChange>
      </w:pPr>
      <w:bookmarkStart w:id="169" w:name="_Toc453234612"/>
      <w:ins w:id="170" w:author="Li Jin" w:date="2016-06-09T10:35:00Z">
        <w:r>
          <w:lastRenderedPageBreak/>
          <w:t xml:space="preserve">Speed Data Check and </w:t>
        </w:r>
      </w:ins>
      <w:ins w:id="171" w:author="Li Jin" w:date="2016-06-09T10:34:00Z">
        <w:r w:rsidRPr="00B05FDC">
          <w:t>Review the FTE’s Technical Memorandum Profile</w:t>
        </w:r>
      </w:ins>
      <w:bookmarkEnd w:id="169"/>
    </w:p>
    <w:p w14:paraId="17E504FF" w14:textId="47BA2BEB" w:rsidR="009B2665" w:rsidRDefault="009B2665" w:rsidP="009B2665">
      <w:pPr>
        <w:pStyle w:val="Heading3"/>
      </w:pPr>
      <w:commentRangeStart w:id="172"/>
      <w:r>
        <w:t xml:space="preserve">Speed Data Check at TMCs </w:t>
      </w:r>
      <w:del w:id="173" w:author="Li Jin" w:date="2016-06-09T10:36:00Z">
        <w:r w:rsidDel="00B05FDC">
          <w:delText xml:space="preserve">close to Tukey Lake Road and Vineland </w:delText>
        </w:r>
        <w:r w:rsidR="008442B8" w:rsidDel="00B05FDC">
          <w:delText>Rd</w:delText>
        </w:r>
        <w:commentRangeEnd w:id="172"/>
        <w:r w:rsidR="001A7F13" w:rsidDel="00B05FDC">
          <w:rPr>
            <w:rStyle w:val="CommentReference"/>
            <w:rFonts w:asciiTheme="minorHAnsi" w:hAnsiTheme="minorHAnsi"/>
            <w:bCs w:val="0"/>
            <w:iCs w:val="0"/>
            <w:color w:val="auto"/>
          </w:rPr>
          <w:commentReference w:id="172"/>
        </w:r>
      </w:del>
    </w:p>
    <w:p w14:paraId="4C33C198" w14:textId="00A813BD" w:rsidR="00B05FDC" w:rsidRDefault="0095499B" w:rsidP="002F1472">
      <w:pPr>
        <w:rPr>
          <w:ins w:id="174" w:author="Li Jin" w:date="2016-06-09T10:36:00Z"/>
        </w:rPr>
      </w:pPr>
      <w:ins w:id="175" w:author="Li Jin" w:date="2016-06-09T10:43:00Z">
        <w:r>
          <w:t>T</w:t>
        </w:r>
        <w:r>
          <w:t>he travel speeds</w:t>
        </w:r>
        <w:r>
          <w:t xml:space="preserve"> at TMCs were </w:t>
        </w:r>
      </w:ins>
      <w:ins w:id="176" w:author="Li Jin" w:date="2016-06-09T10:46:00Z">
        <w:r>
          <w:t xml:space="preserve">visually </w:t>
        </w:r>
      </w:ins>
      <w:ins w:id="177" w:author="Li Jin" w:date="2016-06-09T10:43:00Z">
        <w:r>
          <w:t xml:space="preserve">checked to make sure that they </w:t>
        </w:r>
      </w:ins>
      <w:ins w:id="178" w:author="Li Jin" w:date="2016-06-09T10:54:00Z">
        <w:r w:rsidR="00786B21">
          <w:t>capture</w:t>
        </w:r>
      </w:ins>
      <w:ins w:id="179" w:author="Li Jin" w:date="2016-06-09T10:46:00Z">
        <w:r>
          <w:t xml:space="preserve"> </w:t>
        </w:r>
      </w:ins>
      <w:ins w:id="180" w:author="Li Jin" w:date="2016-06-09T10:49:00Z">
        <w:r>
          <w:t xml:space="preserve">the </w:t>
        </w:r>
      </w:ins>
      <w:ins w:id="181" w:author="Li Jin" w:date="2016-06-09T10:46:00Z">
        <w:r>
          <w:t>I-4</w:t>
        </w:r>
      </w:ins>
      <w:ins w:id="182" w:author="Li Jin" w:date="2016-06-09T10:49:00Z">
        <w:r>
          <w:t xml:space="preserve"> </w:t>
        </w:r>
      </w:ins>
      <w:ins w:id="183" w:author="Li Jin" w:date="2016-06-09T11:24:00Z">
        <w:r w:rsidR="00D81C1A">
          <w:t>speeds</w:t>
        </w:r>
      </w:ins>
      <w:ins w:id="184" w:author="Li Jin" w:date="2016-06-09T10:46:00Z">
        <w:r>
          <w:t xml:space="preserve">. </w:t>
        </w:r>
      </w:ins>
      <w:ins w:id="185" w:author="Li Jin" w:date="2016-06-09T10:43:00Z">
        <w:r>
          <w:t xml:space="preserve"> </w:t>
        </w:r>
      </w:ins>
      <w:ins w:id="186" w:author="Li Jin" w:date="2016-06-09T10:47:00Z">
        <w:r>
          <w:t>Especially when</w:t>
        </w:r>
        <w:r>
          <w:t xml:space="preserve"> Vineland Road or Turkey Lake Road</w:t>
        </w:r>
        <w:r>
          <w:t xml:space="preserve"> is </w:t>
        </w:r>
      </w:ins>
      <w:ins w:id="187" w:author="Li Jin" w:date="2016-06-09T10:48:00Z">
        <w:r>
          <w:t xml:space="preserve">the parallel road </w:t>
        </w:r>
      </w:ins>
      <w:ins w:id="188" w:author="Li Jin" w:date="2016-06-09T10:47:00Z">
        <w:r>
          <w:t xml:space="preserve">very close to I-4, the </w:t>
        </w:r>
      </w:ins>
      <w:ins w:id="189" w:author="Li Jin" w:date="2016-06-09T10:48:00Z">
        <w:r>
          <w:t>hypothesis</w:t>
        </w:r>
        <w:r>
          <w:t xml:space="preserve"> is that </w:t>
        </w:r>
        <w:r>
          <w:t xml:space="preserve">the travel speeds from either Vineland Road or Turkey Lake Road </w:t>
        </w:r>
      </w:ins>
      <w:ins w:id="190" w:author="Li Jin" w:date="2016-06-09T10:49:00Z">
        <w:r>
          <w:t>may be</w:t>
        </w:r>
      </w:ins>
      <w:ins w:id="191" w:author="Li Jin" w:date="2016-06-09T10:48:00Z">
        <w:r>
          <w:t xml:space="preserve"> mistakenly associated with I-4</w:t>
        </w:r>
      </w:ins>
      <w:ins w:id="192" w:author="Li Jin" w:date="2016-06-09T10:49:00Z">
        <w:r>
          <w:t>.</w:t>
        </w:r>
      </w:ins>
    </w:p>
    <w:p w14:paraId="47FD6B00" w14:textId="0DA2D2B5" w:rsidR="002F1472" w:rsidRDefault="002F1472" w:rsidP="002F1472">
      <w:commentRangeStart w:id="193"/>
      <w:r>
        <w:t xml:space="preserve">Based on the data provided, </w:t>
      </w:r>
      <w:del w:id="194" w:author="Li Jin" w:date="2016-06-09T10:50:00Z">
        <w:r w:rsidDel="00786B21">
          <w:delText xml:space="preserve">we didn’t </w:delText>
        </w:r>
      </w:del>
      <w:ins w:id="195" w:author="David Schmitt" w:date="2016-06-02T18:29:00Z">
        <w:del w:id="196" w:author="Li Jin" w:date="2016-06-09T10:50:00Z">
          <w:r w:rsidR="001A7F13" w:rsidDel="00786B21">
            <w:delText xml:space="preserve">do not </w:delText>
          </w:r>
        </w:del>
      </w:ins>
      <w:del w:id="197" w:author="Li Jin" w:date="2016-06-09T10:50:00Z">
        <w:r w:rsidDel="00786B21">
          <w:delText xml:space="preserve">believe </w:delText>
        </w:r>
      </w:del>
      <w:r>
        <w:t xml:space="preserve">the travel speeds from either Vineland Road or Turkey Lake Road were </w:t>
      </w:r>
      <w:ins w:id="198" w:author="Li Jin" w:date="2016-06-09T10:50:00Z">
        <w:r w:rsidR="00786B21">
          <w:t xml:space="preserve">found to not </w:t>
        </w:r>
      </w:ins>
      <w:r>
        <w:t xml:space="preserve">mistakenly </w:t>
      </w:r>
      <w:proofErr w:type="gramStart"/>
      <w:r>
        <w:t>associated</w:t>
      </w:r>
      <w:proofErr w:type="gramEnd"/>
      <w:r>
        <w:t xml:space="preserve"> with I-4. </w:t>
      </w:r>
      <w:commentRangeEnd w:id="193"/>
      <w:r w:rsidR="001A7F13">
        <w:rPr>
          <w:rStyle w:val="CommentReference"/>
        </w:rPr>
        <w:commentReference w:id="193"/>
      </w:r>
    </w:p>
    <w:p w14:paraId="5FFEB9F6" w14:textId="29345C2A" w:rsidR="002F1472" w:rsidRDefault="002F1472" w:rsidP="002F1472">
      <w:r>
        <w:t xml:space="preserve">The lowest peak speeds on I-4 in the area of Vineland Road range between 49 and 50 mph.  </w:t>
      </w:r>
      <w:r w:rsidR="009333D3">
        <w:t xml:space="preserve">When </w:t>
      </w:r>
      <w:r>
        <w:t xml:space="preserve">we </w:t>
      </w:r>
      <w:r w:rsidR="009333D3">
        <w:t>compared</w:t>
      </w:r>
      <w:r>
        <w:t xml:space="preserve"> the lowest peak speeds on Vineland Road, a signalized arterial, they are much lower than 49 mph. </w:t>
      </w:r>
      <w:r w:rsidR="009333D3">
        <w:t>The</w:t>
      </w:r>
      <w:r>
        <w:t xml:space="preserve"> Vineland Avenue, that runs parallel to I-4 towards the southern end of the study area that seems more likely to have speeds that </w:t>
      </w:r>
      <w:del w:id="199" w:author="Li Jin" w:date="2016-06-09T10:57:00Z">
        <w:r w:rsidDel="00651AFC">
          <w:delText xml:space="preserve">can </w:delText>
        </w:r>
      </w:del>
      <w:ins w:id="200" w:author="Li Jin" w:date="2016-06-09T10:57:00Z">
        <w:r w:rsidR="00651AFC">
          <w:t>may</w:t>
        </w:r>
        <w:r w:rsidR="00651AFC">
          <w:t xml:space="preserve"> </w:t>
        </w:r>
      </w:ins>
      <w:r>
        <w:t>be associated to I-4.  Vineland Avenue is only 75 feet from I-</w:t>
      </w:r>
      <w:proofErr w:type="gramStart"/>
      <w:r>
        <w:t>4,</w:t>
      </w:r>
      <w:proofErr w:type="gramEnd"/>
      <w:r>
        <w:t xml:space="preserve"> this short distance may cause the speeds to be read incorrectly.</w:t>
      </w:r>
    </w:p>
    <w:p w14:paraId="4A30FFD6" w14:textId="69DC93AE" w:rsidR="008442B8" w:rsidRDefault="002F1472" w:rsidP="002F1472">
      <w:r>
        <w:t>The portion of I-4 running parallel to Turkey Lake Road has speeds with greater variation - ranging from 46 to 32.5 mph.  The highest speeds</w:t>
      </w:r>
      <w:r w:rsidR="00545A78">
        <w:t xml:space="preserve"> reported on Turkey Lake Rd in the peak </w:t>
      </w:r>
      <w:r>
        <w:t>are 30 mph</w:t>
      </w:r>
      <w:r w:rsidR="00545A78">
        <w:t xml:space="preserve"> from Florida Turnpike Enterprise’s Traffic and Revenue (T&amp;R) Study</w:t>
      </w:r>
      <w:r>
        <w:t xml:space="preserve">.  If the lowest speeds from Turkey Lake Road were incorrectly associated with I-4 they would likely be far less than 32.5 mph. </w:t>
      </w:r>
      <w:r w:rsidR="00545A78">
        <w:t xml:space="preserve"> So </w:t>
      </w:r>
      <w:del w:id="201" w:author="Li Jin" w:date="2016-06-09T10:58:00Z">
        <w:r w:rsidR="00545A78" w:rsidDel="00651AFC">
          <w:delText>we</w:delText>
        </w:r>
        <w:r w:rsidDel="00651AFC">
          <w:delText xml:space="preserve"> believe </w:delText>
        </w:r>
      </w:del>
      <w:r>
        <w:t>the speeds on I-4 parallel to Turkey Lake are likely representative of traffic on I-4.</w:t>
      </w:r>
    </w:p>
    <w:p w14:paraId="54D39D0B" w14:textId="77777777" w:rsidR="00036BD6" w:rsidRDefault="00036BD6" w:rsidP="00545A78">
      <w:pPr>
        <w:pStyle w:val="Heading3"/>
      </w:pPr>
      <w:commentRangeStart w:id="202"/>
      <w:r>
        <w:t xml:space="preserve">Review </w:t>
      </w:r>
      <w:r w:rsidR="00DB4F24">
        <w:t>HERE data from</w:t>
      </w:r>
      <w:r>
        <w:t xml:space="preserve"> the F</w:t>
      </w:r>
      <w:r w:rsidR="007E2019">
        <w:t xml:space="preserve">lorida </w:t>
      </w:r>
      <w:r>
        <w:t>T</w:t>
      </w:r>
      <w:r w:rsidR="007E2019">
        <w:t>urnpike</w:t>
      </w:r>
      <w:r w:rsidR="00545A78">
        <w:t xml:space="preserve"> Enterprise</w:t>
      </w:r>
      <w:r>
        <w:t xml:space="preserve">’s </w:t>
      </w:r>
      <w:r w:rsidR="00545A78" w:rsidRPr="00545A78">
        <w:t xml:space="preserve">Traffic and Revenue (T&amp;R) Study </w:t>
      </w:r>
      <w:r w:rsidR="00545A78">
        <w:t xml:space="preserve">South Section </w:t>
      </w:r>
      <w:proofErr w:type="spellStart"/>
      <w:proofErr w:type="gramStart"/>
      <w:r w:rsidR="00545A78">
        <w:t>BtU</w:t>
      </w:r>
      <w:proofErr w:type="spellEnd"/>
      <w:proofErr w:type="gramEnd"/>
      <w:r w:rsidR="00545A78">
        <w:t xml:space="preserve"> Traffic and Revenue (T&amp;R) Study</w:t>
      </w:r>
      <w:r w:rsidR="00545A78">
        <w:rPr>
          <w:rStyle w:val="FootnoteReference"/>
        </w:rPr>
        <w:footnoteReference w:id="1"/>
      </w:r>
      <w:commentRangeEnd w:id="202"/>
      <w:r w:rsidR="001A7F13">
        <w:rPr>
          <w:rStyle w:val="CommentReference"/>
          <w:rFonts w:asciiTheme="minorHAnsi" w:hAnsiTheme="minorHAnsi"/>
          <w:bCs w:val="0"/>
          <w:iCs w:val="0"/>
          <w:color w:val="auto"/>
        </w:rPr>
        <w:commentReference w:id="202"/>
      </w:r>
    </w:p>
    <w:p w14:paraId="7A0EC1E8" w14:textId="49402C36" w:rsidR="00B34EE5" w:rsidRPr="00301A72" w:rsidRDefault="00301A72" w:rsidP="00301A72">
      <w:pPr>
        <w:rPr>
          <w:ins w:id="203" w:author="Li Jin" w:date="2016-06-09T10:58:00Z"/>
          <w:i/>
          <w:rPrChange w:id="204" w:author="Li Jin" w:date="2016-06-09T10:59:00Z">
            <w:rPr>
              <w:ins w:id="205" w:author="Li Jin" w:date="2016-06-09T10:58:00Z"/>
            </w:rPr>
          </w:rPrChange>
        </w:rPr>
        <w:pPrChange w:id="206" w:author="Li Jin" w:date="2016-06-09T11:00:00Z">
          <w:pPr>
            <w:pStyle w:val="Heading5"/>
          </w:pPr>
        </w:pPrChange>
      </w:pPr>
      <w:ins w:id="207" w:author="Li Jin" w:date="2016-06-09T10:59:00Z">
        <w:r w:rsidRPr="00C85920">
          <w:t>In previous years,</w:t>
        </w:r>
        <w:r>
          <w:rPr>
            <w:i/>
          </w:rPr>
          <w:t xml:space="preserve"> </w:t>
        </w:r>
        <w:r w:rsidRPr="00C85920">
          <w:t>the</w:t>
        </w:r>
        <w:r w:rsidRPr="00301A72">
          <w:t xml:space="preserve"> Florida’s Turnpike Enterprise (FTE) has completed a Planning Level Traffic and Revenue Study to define balanced traffic and operations profiles for several of the roads in the southern I-4 </w:t>
        </w:r>
        <w:proofErr w:type="spellStart"/>
        <w:r w:rsidRPr="00301A72">
          <w:t>BtU</w:t>
        </w:r>
        <w:proofErr w:type="spellEnd"/>
        <w:r w:rsidRPr="00301A72">
          <w:t xml:space="preserve"> corridor. This effort focused on field collected speed data, HERE data, and </w:t>
        </w:r>
        <w:proofErr w:type="spellStart"/>
        <w:r w:rsidRPr="00301A72">
          <w:t>SunGuide</w:t>
        </w:r>
        <w:proofErr w:type="spellEnd"/>
        <w:r w:rsidRPr="00301A72">
          <w:t xml:space="preserve"> speed data. It also included the collection of FDOT provided seasonal factors and the development of traffic profiles. While this effort includes good information that can be compared to the HERE data analysis, it is focused on fewer roadway corridors than the current task, in several cases only considers two weeks of data in what is likely the peak season, and limited traffic count data days as well as </w:t>
        </w:r>
        <w:r w:rsidRPr="00301A72">
          <w:lastRenderedPageBreak/>
          <w:t xml:space="preserve">locations. The </w:t>
        </w:r>
      </w:ins>
      <w:ins w:id="208" w:author="Li Jin" w:date="2016-06-09T11:01:00Z">
        <w:r w:rsidR="00C85920">
          <w:t xml:space="preserve">HERE speed </w:t>
        </w:r>
      </w:ins>
      <w:ins w:id="209" w:author="Li Jin" w:date="2016-06-09T11:02:00Z">
        <w:r w:rsidR="00C85920">
          <w:t xml:space="preserve">information </w:t>
        </w:r>
      </w:ins>
      <w:ins w:id="210" w:author="Li Jin" w:date="2016-06-09T11:01:00Z">
        <w:r w:rsidR="00C85920">
          <w:t>from the T&amp;</w:t>
        </w:r>
        <w:r w:rsidR="00C85920">
          <w:t xml:space="preserve">R </w:t>
        </w:r>
      </w:ins>
      <w:ins w:id="211" w:author="Li Jin" w:date="2016-06-09T11:02:00Z">
        <w:r w:rsidR="00C85920">
          <w:t>study</w:t>
        </w:r>
      </w:ins>
      <w:ins w:id="212" w:author="Li Jin" w:date="2016-06-09T10:59:00Z">
        <w:r w:rsidR="00C85920">
          <w:t xml:space="preserve"> </w:t>
        </w:r>
      </w:ins>
      <w:ins w:id="213" w:author="Li Jin" w:date="2016-06-09T11:01:00Z">
        <w:r w:rsidR="00C85920">
          <w:t xml:space="preserve">was </w:t>
        </w:r>
      </w:ins>
      <w:ins w:id="214" w:author="Li Jin" w:date="2016-06-09T11:02:00Z">
        <w:r w:rsidR="00C85920">
          <w:t xml:space="preserve">summarized and </w:t>
        </w:r>
      </w:ins>
      <w:ins w:id="215" w:author="Li Jin" w:date="2016-06-09T10:59:00Z">
        <w:r w:rsidRPr="00301A72">
          <w:t>compare</w:t>
        </w:r>
      </w:ins>
      <w:ins w:id="216" w:author="Li Jin" w:date="2016-06-09T11:01:00Z">
        <w:r w:rsidR="00C85920">
          <w:t>d</w:t>
        </w:r>
      </w:ins>
      <w:ins w:id="217" w:author="Li Jin" w:date="2016-06-09T10:59:00Z">
        <w:r w:rsidRPr="00301A72">
          <w:t xml:space="preserve"> to </w:t>
        </w:r>
        <w:proofErr w:type="gramStart"/>
        <w:r w:rsidRPr="00301A72">
          <w:t>th</w:t>
        </w:r>
      </w:ins>
      <w:ins w:id="218" w:author="Li Jin" w:date="2016-06-09T11:03:00Z">
        <w:r w:rsidR="00C85920">
          <w:t xml:space="preserve">is </w:t>
        </w:r>
      </w:ins>
      <w:ins w:id="219" w:author="Li Jin" w:date="2016-06-09T10:59:00Z">
        <w:r w:rsidRPr="00301A72">
          <w:t xml:space="preserve"> HERE</w:t>
        </w:r>
        <w:proofErr w:type="gramEnd"/>
        <w:r w:rsidRPr="00301A72">
          <w:t xml:space="preserve"> data analysis.</w:t>
        </w:r>
      </w:ins>
    </w:p>
    <w:p w14:paraId="553C82D7" w14:textId="77777777" w:rsidR="00B176B3" w:rsidRDefault="00B176B3" w:rsidP="00B176B3">
      <w:pPr>
        <w:pStyle w:val="Heading5"/>
      </w:pPr>
      <w:r>
        <w:t>Floating Car Runs</w:t>
      </w:r>
    </w:p>
    <w:p w14:paraId="0D7455C3" w14:textId="77777777" w:rsidR="00B176B3" w:rsidRDefault="00017B2A" w:rsidP="00B176B3">
      <w:r>
        <w:t>In the T&amp; R study, s</w:t>
      </w:r>
      <w:r w:rsidR="00B176B3">
        <w:t xml:space="preserve">peed data collection was performed on I-4 using the floating car method for two midweek days in August 2015, which aims to place the speed of the data collection vehicle at the 50th percentile by aiming to pass a number of vehicles equal to the number of vehicles which pass the data collection vehicle. </w:t>
      </w:r>
      <w:r w:rsidR="00B176B3">
        <w:fldChar w:fldCharType="begin"/>
      </w:r>
      <w:r w:rsidR="00B176B3">
        <w:instrText xml:space="preserve"> REF _Ref452058223 \h </w:instrText>
      </w:r>
      <w:r w:rsidR="00B176B3">
        <w:fldChar w:fldCharType="separate"/>
      </w:r>
      <w:ins w:id="220" w:author="Li Jin" w:date="2016-06-08T15:30:00Z">
        <w:r w:rsidR="00FA330A" w:rsidRPr="009D2026">
          <w:t xml:space="preserve">Table </w:t>
        </w:r>
        <w:r w:rsidR="00FA330A">
          <w:rPr>
            <w:noProof/>
          </w:rPr>
          <w:t>8</w:t>
        </w:r>
      </w:ins>
      <w:del w:id="221" w:author="Li Jin" w:date="2016-06-08T15:30:00Z">
        <w:r w:rsidR="002E7E8F" w:rsidRPr="009D2026" w:rsidDel="00FA330A">
          <w:delText xml:space="preserve">Table </w:delText>
        </w:r>
        <w:r w:rsidR="002E7E8F" w:rsidDel="00FA330A">
          <w:rPr>
            <w:noProof/>
          </w:rPr>
          <w:delText>8</w:delText>
        </w:r>
      </w:del>
      <w:r w:rsidR="00B176B3">
        <w:fldChar w:fldCharType="end"/>
      </w:r>
      <w:r w:rsidR="00B176B3">
        <w:t xml:space="preserve"> below shows the results for I-4.</w:t>
      </w:r>
    </w:p>
    <w:p w14:paraId="430AE3A5" w14:textId="77777777" w:rsidR="00B176B3" w:rsidRDefault="00B176B3" w:rsidP="00B176B3">
      <w:pPr>
        <w:pStyle w:val="TableofFigures"/>
        <w:jc w:val="center"/>
      </w:pPr>
      <w:bookmarkStart w:id="222" w:name="_Ref452058223"/>
      <w:bookmarkStart w:id="223" w:name="_Toc438451987"/>
      <w:bookmarkStart w:id="224" w:name="_Toc453234677"/>
      <w:r w:rsidRPr="009D2026">
        <w:t xml:space="preserve">Table </w:t>
      </w:r>
      <w:fldSimple w:instr=" SEQ Table \* ARABIC ">
        <w:r w:rsidR="00FA330A">
          <w:rPr>
            <w:noProof/>
          </w:rPr>
          <w:t>8</w:t>
        </w:r>
      </w:fldSimple>
      <w:bookmarkEnd w:id="222"/>
      <w:r w:rsidRPr="009D2026">
        <w:t xml:space="preserve">: </w:t>
      </w:r>
      <w:r>
        <w:t xml:space="preserve"> I-4 – Field Collected Average Speeds</w:t>
      </w:r>
      <w:bookmarkEnd w:id="223"/>
      <w:bookmarkEnd w:id="224"/>
    </w:p>
    <w:p w14:paraId="13CC0790" w14:textId="77777777" w:rsidR="00B176B3" w:rsidRDefault="00B176B3" w:rsidP="00B176B3">
      <w:r>
        <w:rPr>
          <w:noProof/>
          <w:lang w:eastAsia="zh-CN"/>
        </w:rPr>
        <w:drawing>
          <wp:inline distT="0" distB="0" distL="0" distR="0" wp14:anchorId="17A81282" wp14:editId="25DACCDC">
            <wp:extent cx="59436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54AD1E4" w14:textId="6204FF95" w:rsidR="00B176B3" w:rsidRDefault="00DB4F24" w:rsidP="00B176B3">
      <w:commentRangeStart w:id="225"/>
      <w:r>
        <w:t>The floating car method has limited sample size</w:t>
      </w:r>
      <w:ins w:id="226" w:author="Li Jin" w:date="2016-06-09T11:03:00Z">
        <w:r w:rsidR="00C85920">
          <w:t xml:space="preserve"> </w:t>
        </w:r>
        <w:r w:rsidR="00C85920">
          <w:t>for two midweek days in August 2015</w:t>
        </w:r>
      </w:ins>
      <w:r>
        <w:t xml:space="preserve">, so it may </w:t>
      </w:r>
      <w:r w:rsidR="00F70049">
        <w:t xml:space="preserve">not </w:t>
      </w:r>
      <w:r>
        <w:t xml:space="preserve">be comparable to the HERE data used </w:t>
      </w:r>
      <w:r w:rsidR="00F70049">
        <w:t>in</w:t>
      </w:r>
      <w:r>
        <w:t xml:space="preserve"> this study.</w:t>
      </w:r>
      <w:commentRangeEnd w:id="225"/>
      <w:r w:rsidR="001A7F13">
        <w:rPr>
          <w:rStyle w:val="CommentReference"/>
        </w:rPr>
        <w:commentReference w:id="225"/>
      </w:r>
      <w:r w:rsidR="00B176B3">
        <w:br w:type="page"/>
      </w:r>
    </w:p>
    <w:p w14:paraId="7262E29B" w14:textId="77777777" w:rsidR="00B176B3" w:rsidRDefault="00B176B3" w:rsidP="00B176B3">
      <w:pPr>
        <w:pStyle w:val="Heading5"/>
      </w:pPr>
      <w:r>
        <w:lastRenderedPageBreak/>
        <w:t>HERE Data</w:t>
      </w:r>
    </w:p>
    <w:p w14:paraId="569C38C9" w14:textId="77777777" w:rsidR="00B176B3" w:rsidRDefault="00B176B3" w:rsidP="00B176B3">
      <w:r>
        <w:t xml:space="preserve">FDOT staff provided aggregated Nokia HERE speed data for the last two weeks of July 2014. The HERE speed data were available only for Apopka-Vineland Road and partial segments on Turkey Lake Road. The data were not available for International Drive. HERE data for I-4 were not requested or used in the T&amp;R analysis, as other sources (i.e., floating car and </w:t>
      </w:r>
      <w:proofErr w:type="spellStart"/>
      <w:r>
        <w:t>SunGuide</w:t>
      </w:r>
      <w:proofErr w:type="spellEnd"/>
      <w:r>
        <w:t xml:space="preserve">) were available. </w:t>
      </w:r>
      <w:r>
        <w:fldChar w:fldCharType="begin"/>
      </w:r>
      <w:r>
        <w:instrText xml:space="preserve"> REF _Ref452058357 \h </w:instrText>
      </w:r>
      <w:r>
        <w:fldChar w:fldCharType="separate"/>
      </w:r>
      <w:ins w:id="227" w:author="Li Jin" w:date="2016-06-08T15:30:00Z">
        <w:r w:rsidR="00FA330A" w:rsidRPr="009D2026">
          <w:t xml:space="preserve">Table </w:t>
        </w:r>
        <w:r w:rsidR="00FA330A">
          <w:rPr>
            <w:noProof/>
          </w:rPr>
          <w:t>9</w:t>
        </w:r>
      </w:ins>
      <w:del w:id="228" w:author="Li Jin" w:date="2016-06-08T15:30:00Z">
        <w:r w:rsidR="002E7E8F" w:rsidRPr="009D2026" w:rsidDel="00FA330A">
          <w:delText xml:space="preserve">Table </w:delText>
        </w:r>
        <w:r w:rsidR="002E7E8F" w:rsidDel="00FA330A">
          <w:rPr>
            <w:noProof/>
          </w:rPr>
          <w:delText>9</w:delText>
        </w:r>
      </w:del>
      <w:r>
        <w:fldChar w:fldCharType="end"/>
      </w:r>
      <w:r>
        <w:t xml:space="preserve"> and </w:t>
      </w:r>
      <w:r>
        <w:fldChar w:fldCharType="begin"/>
      </w:r>
      <w:r>
        <w:instrText xml:space="preserve"> REF _Ref452058367 \h </w:instrText>
      </w:r>
      <w:r>
        <w:fldChar w:fldCharType="separate"/>
      </w:r>
      <w:ins w:id="229" w:author="Li Jin" w:date="2016-06-08T15:30:00Z">
        <w:r w:rsidR="00FA330A" w:rsidRPr="009D2026">
          <w:t xml:space="preserve">Table </w:t>
        </w:r>
        <w:r w:rsidR="00FA330A">
          <w:rPr>
            <w:noProof/>
          </w:rPr>
          <w:t>10</w:t>
        </w:r>
      </w:ins>
      <w:del w:id="230" w:author="Li Jin" w:date="2016-06-08T15:30:00Z">
        <w:r w:rsidR="002E7E8F" w:rsidRPr="009D2026" w:rsidDel="00FA330A">
          <w:delText xml:space="preserve">Table </w:delText>
        </w:r>
        <w:r w:rsidR="002E7E8F" w:rsidDel="00FA330A">
          <w:rPr>
            <w:noProof/>
          </w:rPr>
          <w:delText>10</w:delText>
        </w:r>
      </w:del>
      <w:r>
        <w:fldChar w:fldCharType="end"/>
      </w:r>
      <w:r>
        <w:t xml:space="preserve"> below present the HERE speeds on Apopka-Vineland Road and Turkey Lake Road, respectively.</w:t>
      </w:r>
    </w:p>
    <w:p w14:paraId="423B6730" w14:textId="77777777" w:rsidR="00B176B3" w:rsidRDefault="00B176B3" w:rsidP="00B176B3">
      <w:pPr>
        <w:pStyle w:val="TableofFigures"/>
        <w:jc w:val="center"/>
      </w:pPr>
      <w:bookmarkStart w:id="231" w:name="_Ref452058357"/>
      <w:bookmarkStart w:id="232" w:name="_Toc438451991"/>
      <w:bookmarkStart w:id="233" w:name="_Toc453234678"/>
      <w:r w:rsidRPr="009D2026">
        <w:t xml:space="preserve">Table </w:t>
      </w:r>
      <w:fldSimple w:instr=" SEQ Table \* ARABIC ">
        <w:r w:rsidR="00FA330A">
          <w:rPr>
            <w:noProof/>
          </w:rPr>
          <w:t>9</w:t>
        </w:r>
      </w:fldSimple>
      <w:bookmarkEnd w:id="231"/>
      <w:r w:rsidRPr="009D2026">
        <w:t xml:space="preserve">: </w:t>
      </w:r>
      <w:r>
        <w:t>Apopka/Kissimmee Vineland Road – Nokia HERE Speeds</w:t>
      </w:r>
      <w:bookmarkEnd w:id="232"/>
      <w:bookmarkEnd w:id="233"/>
    </w:p>
    <w:p w14:paraId="7BF2730D" w14:textId="77777777" w:rsidR="00B176B3" w:rsidRDefault="00B176B3" w:rsidP="00B176B3">
      <w:r>
        <w:rPr>
          <w:noProof/>
          <w:lang w:eastAsia="zh-CN"/>
        </w:rPr>
        <w:drawing>
          <wp:inline distT="0" distB="0" distL="0" distR="0" wp14:anchorId="55F1E046" wp14:editId="3B35BACA">
            <wp:extent cx="5943600" cy="13874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87475"/>
                    </a:xfrm>
                    <a:prstGeom prst="rect">
                      <a:avLst/>
                    </a:prstGeom>
                    <a:noFill/>
                    <a:ln>
                      <a:noFill/>
                    </a:ln>
                  </pic:spPr>
                </pic:pic>
              </a:graphicData>
            </a:graphic>
          </wp:inline>
        </w:drawing>
      </w:r>
    </w:p>
    <w:p w14:paraId="1F34B907" w14:textId="77777777" w:rsidR="00B176B3" w:rsidRDefault="00B176B3" w:rsidP="00B176B3">
      <w:pPr>
        <w:pStyle w:val="TableofFigures"/>
        <w:jc w:val="center"/>
      </w:pPr>
      <w:bookmarkStart w:id="234" w:name="_Ref452058367"/>
      <w:bookmarkStart w:id="235" w:name="_Toc438451992"/>
      <w:bookmarkStart w:id="236" w:name="_Toc453234679"/>
      <w:r w:rsidRPr="009D2026">
        <w:t xml:space="preserve">Table </w:t>
      </w:r>
      <w:fldSimple w:instr=" SEQ Table \* ARABIC ">
        <w:r w:rsidR="00FA330A">
          <w:rPr>
            <w:noProof/>
          </w:rPr>
          <w:t>10</w:t>
        </w:r>
      </w:fldSimple>
      <w:bookmarkEnd w:id="234"/>
      <w:r w:rsidRPr="009D2026">
        <w:t xml:space="preserve">: </w:t>
      </w:r>
      <w:r>
        <w:t>Turkey Lake Road – Nokia HERE Speeds</w:t>
      </w:r>
      <w:bookmarkEnd w:id="235"/>
      <w:bookmarkEnd w:id="236"/>
    </w:p>
    <w:p w14:paraId="44AB0C65" w14:textId="77777777" w:rsidR="00B176B3" w:rsidRDefault="00B176B3" w:rsidP="00B176B3">
      <w:pPr>
        <w:pStyle w:val="FigureStyle"/>
      </w:pPr>
      <w:r>
        <w:rPr>
          <w:noProof/>
          <w:lang w:eastAsia="zh-CN"/>
        </w:rPr>
        <w:drawing>
          <wp:inline distT="0" distB="0" distL="0" distR="0" wp14:anchorId="174BBDAA" wp14:editId="4FB7D3E9">
            <wp:extent cx="5847080" cy="160274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080" cy="1602740"/>
                    </a:xfrm>
                    <a:prstGeom prst="rect">
                      <a:avLst/>
                    </a:prstGeom>
                    <a:noFill/>
                    <a:ln>
                      <a:noFill/>
                    </a:ln>
                  </pic:spPr>
                </pic:pic>
              </a:graphicData>
            </a:graphic>
          </wp:inline>
        </w:drawing>
      </w:r>
    </w:p>
    <w:p w14:paraId="71076A23" w14:textId="77777777" w:rsidR="00B176B3" w:rsidRDefault="00B176B3" w:rsidP="00B176B3">
      <w:pPr>
        <w:jc w:val="center"/>
      </w:pPr>
      <w:r>
        <w:rPr>
          <w:noProof/>
          <w:lang w:eastAsia="zh-CN"/>
        </w:rPr>
        <w:drawing>
          <wp:inline distT="0" distB="0" distL="0" distR="0" wp14:anchorId="5A49717A" wp14:editId="4E933B5F">
            <wp:extent cx="4502150" cy="1879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2150" cy="187960"/>
                    </a:xfrm>
                    <a:prstGeom prst="rect">
                      <a:avLst/>
                    </a:prstGeom>
                    <a:noFill/>
                    <a:ln>
                      <a:noFill/>
                    </a:ln>
                  </pic:spPr>
                </pic:pic>
              </a:graphicData>
            </a:graphic>
          </wp:inline>
        </w:drawing>
      </w:r>
    </w:p>
    <w:p w14:paraId="447FACB0" w14:textId="4B09E7F7" w:rsidR="00B176B3" w:rsidRDefault="00B176B3" w:rsidP="00B176B3">
      <w:pPr>
        <w:spacing w:before="240"/>
      </w:pPr>
      <w:commentRangeStart w:id="237"/>
      <w:r>
        <w:t xml:space="preserve">As shown in </w:t>
      </w:r>
      <w:r>
        <w:fldChar w:fldCharType="begin"/>
      </w:r>
      <w:r>
        <w:instrText xml:space="preserve"> REF _Ref452058357 \h </w:instrText>
      </w:r>
      <w:r>
        <w:fldChar w:fldCharType="separate"/>
      </w:r>
      <w:ins w:id="238" w:author="Li Jin" w:date="2016-06-08T15:30:00Z">
        <w:r w:rsidR="00FA330A" w:rsidRPr="009D2026">
          <w:t xml:space="preserve">Table </w:t>
        </w:r>
        <w:r w:rsidR="00FA330A">
          <w:rPr>
            <w:noProof/>
          </w:rPr>
          <w:t>9</w:t>
        </w:r>
      </w:ins>
      <w:del w:id="239" w:author="Li Jin" w:date="2016-06-08T15:30:00Z">
        <w:r w:rsidR="002E7E8F" w:rsidRPr="009D2026" w:rsidDel="00FA330A">
          <w:delText xml:space="preserve">Table </w:delText>
        </w:r>
        <w:r w:rsidR="002E7E8F" w:rsidDel="00FA330A">
          <w:rPr>
            <w:noProof/>
          </w:rPr>
          <w:delText>9</w:delText>
        </w:r>
      </w:del>
      <w:r>
        <w:fldChar w:fldCharType="end"/>
      </w:r>
      <w:r>
        <w:t>, Apopka-Vineland Road travelers experience speeds below 21 MPH from I-4 to Winter Garden Vineland Road/Palm Parkway. The average speed for this segment is approximately 18 MPH. Along Turkey Lake Road, speeds stay relatively constant between 22 and 31 MPH in both the AM and PM peak periods, as well in the northbound and southbound directions across all segments of this corridor.</w:t>
      </w:r>
      <w:commentRangeEnd w:id="237"/>
      <w:r w:rsidR="001A7F13">
        <w:rPr>
          <w:rStyle w:val="CommentReference"/>
        </w:rPr>
        <w:commentReference w:id="237"/>
      </w:r>
      <w:ins w:id="240" w:author="Li Jin" w:date="2016-06-09T11:09:00Z">
        <w:r w:rsidR="00371A98" w:rsidRPr="00371A98">
          <w:t xml:space="preserve"> </w:t>
        </w:r>
        <w:r w:rsidR="00371A98">
          <w:t>The</w:t>
        </w:r>
      </w:ins>
      <w:ins w:id="241" w:author="Li Jin" w:date="2016-06-09T11:13:00Z">
        <w:r w:rsidR="00CD2C86">
          <w:t xml:space="preserve"> T &amp; R</w:t>
        </w:r>
      </w:ins>
      <w:ins w:id="242" w:author="Li Jin" w:date="2016-06-09T11:09:00Z">
        <w:r w:rsidR="00371A98">
          <w:t xml:space="preserve"> </w:t>
        </w:r>
      </w:ins>
      <w:ins w:id="243" w:author="Li Jin" w:date="2016-06-09T11:13:00Z">
        <w:r w:rsidR="00CD2C86">
          <w:t xml:space="preserve">study used </w:t>
        </w:r>
        <w:r w:rsidR="00CD2C86">
          <w:t>HERE speed data for the last two weeks of July 2014</w:t>
        </w:r>
        <w:r w:rsidR="00CD2C86">
          <w:t xml:space="preserve">. </w:t>
        </w:r>
      </w:ins>
      <w:ins w:id="244" w:author="Li Jin" w:date="2016-06-09T11:14:00Z">
        <w:r w:rsidR="00CD2C86">
          <w:t>This s</w:t>
        </w:r>
        <w:r w:rsidR="003A2D0C">
          <w:t>tudy may provide better</w:t>
        </w:r>
      </w:ins>
      <w:ins w:id="245" w:author="Li Jin" w:date="2016-06-09T11:18:00Z">
        <w:r w:rsidR="003A2D0C">
          <w:t xml:space="preserve"> </w:t>
        </w:r>
      </w:ins>
      <w:ins w:id="246" w:author="Li Jin" w:date="2016-06-09T11:24:00Z">
        <w:r w:rsidR="00D81C1A">
          <w:t xml:space="preserve">data </w:t>
        </w:r>
      </w:ins>
      <w:bookmarkStart w:id="247" w:name="_GoBack"/>
      <w:bookmarkEnd w:id="247"/>
      <w:ins w:id="248" w:author="Li Jin" w:date="2016-06-09T11:15:00Z">
        <w:r w:rsidR="003A2D0C">
          <w:t xml:space="preserve">analysis since whole years </w:t>
        </w:r>
      </w:ins>
      <w:ins w:id="249" w:author="Li Jin" w:date="2016-06-09T11:16:00Z">
        <w:r w:rsidR="003A2D0C">
          <w:t xml:space="preserve">of 2014 HERE data </w:t>
        </w:r>
      </w:ins>
      <w:ins w:id="250" w:author="Li Jin" w:date="2016-06-09T11:18:00Z">
        <w:r w:rsidR="003A2D0C">
          <w:t>a</w:t>
        </w:r>
      </w:ins>
      <w:ins w:id="251" w:author="Li Jin" w:date="2016-06-09T11:15:00Z">
        <w:r w:rsidR="003A2D0C">
          <w:t xml:space="preserve">re </w:t>
        </w:r>
      </w:ins>
      <w:ins w:id="252" w:author="Li Jin" w:date="2016-06-09T11:17:00Z">
        <w:r w:rsidR="003A2D0C">
          <w:t>used</w:t>
        </w:r>
      </w:ins>
      <w:ins w:id="253" w:author="Li Jin" w:date="2016-06-09T11:09:00Z">
        <w:r w:rsidR="00371A98">
          <w:t>.</w:t>
        </w:r>
      </w:ins>
    </w:p>
    <w:p w14:paraId="7110AC08" w14:textId="77777777" w:rsidR="00B176B3" w:rsidRDefault="00B176B3" w:rsidP="00B176B3">
      <w:r>
        <w:br w:type="page"/>
      </w:r>
    </w:p>
    <w:p w14:paraId="27A4B5C7" w14:textId="77777777" w:rsidR="009B2665" w:rsidRDefault="009B2665" w:rsidP="00927D67">
      <w:pPr>
        <w:sectPr w:rsidR="009B2665" w:rsidSect="00344DE3">
          <w:footerReference w:type="default" r:id="rId30"/>
          <w:headerReference w:type="first" r:id="rId31"/>
          <w:footerReference w:type="first" r:id="rId32"/>
          <w:pgSz w:w="12240" w:h="15840" w:code="1"/>
          <w:pgMar w:top="1440" w:right="1080" w:bottom="864" w:left="1440" w:header="720" w:footer="432" w:gutter="0"/>
          <w:cols w:space="720"/>
          <w:titlePg/>
          <w:docGrid w:linePitch="360"/>
        </w:sectPr>
      </w:pPr>
    </w:p>
    <w:p w14:paraId="74DE6B55" w14:textId="77777777" w:rsidR="00763912" w:rsidRPr="0052502E" w:rsidRDefault="00204C6F" w:rsidP="009623C4">
      <w:pPr>
        <w:pStyle w:val="SectionDivider--Append"/>
      </w:pPr>
      <w:r w:rsidRPr="0052502E">
        <w:lastRenderedPageBreak/>
        <w:br/>
      </w:r>
      <w:r w:rsidR="00F04CD0">
        <w:t>Monthly Weekday, Weekend and Holiday Box Plots</w:t>
      </w:r>
      <w:r w:rsidR="00763912" w:rsidRPr="0052502E">
        <w:t xml:space="preserve"> </w:t>
      </w:r>
    </w:p>
    <w:p w14:paraId="13C88621" w14:textId="77777777" w:rsidR="00577A4D" w:rsidRDefault="00577A4D" w:rsidP="00763912">
      <w:pPr>
        <w:sectPr w:rsidR="00577A4D" w:rsidSect="00344DE3">
          <w:headerReference w:type="first" r:id="rId33"/>
          <w:footerReference w:type="first" r:id="rId34"/>
          <w:pgSz w:w="12240" w:h="15840" w:code="1"/>
          <w:pgMar w:top="1440" w:right="1080" w:bottom="864" w:left="1440" w:header="720" w:footer="432" w:gutter="0"/>
          <w:cols w:space="720"/>
          <w:titlePg/>
          <w:docGrid w:linePitch="360"/>
        </w:sectPr>
      </w:pPr>
    </w:p>
    <w:p w14:paraId="0ECE6959" w14:textId="77777777" w:rsidR="00763912" w:rsidRDefault="00204C6F" w:rsidP="009623C4">
      <w:pPr>
        <w:pStyle w:val="SectionDivider--Append"/>
      </w:pPr>
      <w:r w:rsidRPr="0052502E">
        <w:lastRenderedPageBreak/>
        <w:br/>
      </w:r>
      <w:bookmarkStart w:id="258" w:name="_Toc202278450"/>
      <w:bookmarkStart w:id="259" w:name="_Toc202278711"/>
      <w:bookmarkStart w:id="260" w:name="_Toc202278865"/>
      <w:bookmarkStart w:id="261" w:name="_Toc282854124"/>
      <w:bookmarkStart w:id="262" w:name="_Toc282854199"/>
      <w:bookmarkStart w:id="263" w:name="_Toc282854254"/>
      <w:r w:rsidR="00F04CD0">
        <w:t>Hours</w:t>
      </w:r>
      <w:r w:rsidR="00763912" w:rsidRPr="0052502E">
        <w:t xml:space="preserve"> of </w:t>
      </w:r>
      <w:bookmarkEnd w:id="258"/>
      <w:bookmarkEnd w:id="259"/>
      <w:bookmarkEnd w:id="260"/>
      <w:bookmarkEnd w:id="261"/>
      <w:bookmarkEnd w:id="262"/>
      <w:bookmarkEnd w:id="263"/>
      <w:r w:rsidR="00350681">
        <w:t xml:space="preserve">Peak Month and Off-peak Month </w:t>
      </w:r>
      <w:r w:rsidR="00F04CD0">
        <w:t xml:space="preserve">Weekday, Weekend and Holiday Box Plots </w:t>
      </w:r>
    </w:p>
    <w:p w14:paraId="1FAC2824" w14:textId="77777777" w:rsidR="003C667B" w:rsidRPr="0052502E" w:rsidRDefault="003C667B" w:rsidP="003C667B">
      <w:pPr>
        <w:pStyle w:val="SectionDivider--Append"/>
      </w:pPr>
      <w:r w:rsidRPr="0052502E">
        <w:lastRenderedPageBreak/>
        <w:br/>
      </w:r>
      <w:r w:rsidR="00BC7C9F">
        <w:t>Average and Median Speeds</w:t>
      </w:r>
      <w:r w:rsidRPr="0052502E">
        <w:t xml:space="preserve"> of </w:t>
      </w:r>
      <w:r>
        <w:t xml:space="preserve">Peak Month and Off-peak Month </w:t>
      </w:r>
      <w:r w:rsidR="00BC7C9F">
        <w:t>Weekday, Weekend</w:t>
      </w:r>
      <w:r w:rsidR="00F16928">
        <w:t xml:space="preserve"> and Holiday</w:t>
      </w:r>
    </w:p>
    <w:sectPr w:rsidR="003C667B" w:rsidRPr="0052502E" w:rsidSect="003C0746">
      <w:footerReference w:type="default" r:id="rId35"/>
      <w:footerReference w:type="first" r:id="rId36"/>
      <w:pgSz w:w="12240" w:h="15840" w:code="1"/>
      <w:pgMar w:top="1440" w:right="1080" w:bottom="864" w:left="1440" w:header="720" w:footer="432"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8" w:author="David Schmitt" w:date="2016-06-08T15:19:00Z" w:initials="DS">
    <w:p w14:paraId="40474074" w14:textId="77777777" w:rsidR="00B05FDC" w:rsidRDefault="00B05FDC">
      <w:pPr>
        <w:pStyle w:val="CommentText"/>
      </w:pPr>
      <w:r>
        <w:rPr>
          <w:rStyle w:val="CommentReference"/>
        </w:rPr>
        <w:annotationRef/>
      </w:r>
      <w:r>
        <w:t xml:space="preserve">I don’t believe this is true. The objective for this task was to identify the peak conditions to support a diversion analysis and provide the framework for future traffic analysis for the </w:t>
      </w:r>
      <w:proofErr w:type="spellStart"/>
      <w:r>
        <w:t>BtU</w:t>
      </w:r>
      <w:proofErr w:type="spellEnd"/>
      <w:r>
        <w:t xml:space="preserve">. </w:t>
      </w:r>
    </w:p>
    <w:p w14:paraId="20E56D18" w14:textId="0723B0EA" w:rsidR="00B05FDC" w:rsidRDefault="00B05FDC">
      <w:pPr>
        <w:pStyle w:val="CommentText"/>
      </w:pPr>
      <w:r w:rsidRPr="0000709C">
        <w:rPr>
          <w:color w:val="C00000"/>
        </w:rPr>
        <w:t>Updated base on the comment.</w:t>
      </w:r>
    </w:p>
  </w:comment>
  <w:comment w:id="111" w:author="David Schmitt" w:date="2016-06-08T15:20:00Z" w:initials="DS">
    <w:p w14:paraId="2D93B9FD" w14:textId="337C0DD8" w:rsidR="00B05FDC" w:rsidRDefault="00B05FDC">
      <w:pPr>
        <w:pStyle w:val="CommentText"/>
      </w:pPr>
      <w:r>
        <w:rPr>
          <w:rStyle w:val="CommentReference"/>
        </w:rPr>
        <w:annotationRef/>
      </w:r>
      <w:r>
        <w:t>This particular comment is actually for the PDF appendices. What is the accuracy level of the TMC data? If it provides data in mph integers, then I believe the average and median figures should be in mph integers also. Otherwise we are incorrectly adding precision by showing 4 significant digits from computations of 2 significant digits, which is not logically correct.</w:t>
      </w:r>
    </w:p>
    <w:p w14:paraId="390EC837" w14:textId="2A101B2A" w:rsidR="00B05FDC" w:rsidRDefault="00B05FDC">
      <w:pPr>
        <w:pStyle w:val="CommentText"/>
      </w:pPr>
      <w:r w:rsidRPr="0000709C">
        <w:rPr>
          <w:color w:val="C00000"/>
        </w:rPr>
        <w:t xml:space="preserve">The accuracy level of the TMC data is 4 significant digits (2 decimal places). </w:t>
      </w:r>
      <w:r>
        <w:rPr>
          <w:color w:val="C00000"/>
        </w:rPr>
        <w:t>T</w:t>
      </w:r>
      <w:r w:rsidRPr="0000709C">
        <w:rPr>
          <w:color w:val="C00000"/>
        </w:rPr>
        <w:t>he</w:t>
      </w:r>
      <w:r>
        <w:rPr>
          <w:color w:val="C00000"/>
        </w:rPr>
        <w:t xml:space="preserve"> average and median figures has the same </w:t>
      </w:r>
      <w:r w:rsidRPr="0000709C">
        <w:rPr>
          <w:color w:val="C00000"/>
        </w:rPr>
        <w:t>significant digits</w:t>
      </w:r>
      <w:r>
        <w:rPr>
          <w:color w:val="C00000"/>
        </w:rPr>
        <w:t>.</w:t>
      </w:r>
    </w:p>
  </w:comment>
  <w:comment w:id="114" w:author="David Schmitt" w:date="2016-06-08T15:28:00Z" w:initials="DS">
    <w:p w14:paraId="08807AC9" w14:textId="77777777" w:rsidR="00B05FDC" w:rsidRDefault="00B05FDC">
      <w:pPr>
        <w:pStyle w:val="CommentText"/>
      </w:pPr>
      <w:r>
        <w:rPr>
          <w:rStyle w:val="CommentReference"/>
        </w:rPr>
        <w:annotationRef/>
      </w:r>
      <w:r>
        <w:t>Maybe a better wording is “the more dramatically lower speeds, as indicated by the average speeds, likely provide a more complete range of alternative diversion routes”? After all, I believe that is what we are trying to accomplish here.</w:t>
      </w:r>
    </w:p>
    <w:p w14:paraId="75ACD525" w14:textId="0279D3FF" w:rsidR="00B05FDC" w:rsidRDefault="00B05FDC">
      <w:pPr>
        <w:pStyle w:val="CommentText"/>
      </w:pPr>
      <w:r w:rsidRPr="0000709C">
        <w:rPr>
          <w:color w:val="C00000"/>
        </w:rPr>
        <w:t>Updated base on the comment.</w:t>
      </w:r>
    </w:p>
  </w:comment>
  <w:comment w:id="116" w:author="David Schmitt" w:date="2016-06-08T16:23:00Z" w:initials="DS">
    <w:p w14:paraId="43F31FED" w14:textId="77777777" w:rsidR="00B05FDC" w:rsidRDefault="00B05FDC">
      <w:pPr>
        <w:pStyle w:val="CommentText"/>
      </w:pPr>
      <w:r>
        <w:rPr>
          <w:rStyle w:val="CommentReference"/>
        </w:rPr>
        <w:annotationRef/>
      </w:r>
      <w:r>
        <w:t>Of these, which is the best of the bunch and which is the worst? This information may be helpful when it comes time for DTA and micro-simulation. It would be helpful to have some data to point out to FHWA that the “peak conditions” actually occur on weekends (for example) and we should model those conditions accordingly.</w:t>
      </w:r>
    </w:p>
    <w:p w14:paraId="69264313" w14:textId="114BC9D5" w:rsidR="00B05FDC" w:rsidRDefault="00B05FDC">
      <w:pPr>
        <w:pStyle w:val="CommentText"/>
      </w:pPr>
      <w:r w:rsidRPr="0000709C">
        <w:rPr>
          <w:color w:val="C00000"/>
        </w:rPr>
        <w:t>Updated.</w:t>
      </w:r>
    </w:p>
  </w:comment>
  <w:comment w:id="138" w:author="David Schmitt" w:date="2016-06-08T16:24:00Z" w:initials="DS">
    <w:p w14:paraId="611C95B2" w14:textId="77777777" w:rsidR="00B05FDC" w:rsidRDefault="00B05FDC">
      <w:pPr>
        <w:pStyle w:val="CommentText"/>
      </w:pPr>
      <w:r>
        <w:t xml:space="preserve">What are the potential impacts from this statement? </w:t>
      </w:r>
      <w:r>
        <w:rPr>
          <w:rStyle w:val="CommentReference"/>
        </w:rPr>
        <w:annotationRef/>
      </w:r>
      <w:r>
        <w:t>Does this fact impact the analysis in any way?</w:t>
      </w:r>
    </w:p>
    <w:p w14:paraId="6DA26137" w14:textId="5C73871D" w:rsidR="00B05FDC" w:rsidRDefault="00B05FDC">
      <w:pPr>
        <w:pStyle w:val="CommentText"/>
      </w:pPr>
      <w:r>
        <w:rPr>
          <w:color w:val="C00000"/>
        </w:rPr>
        <w:t>Removed because no impact to the analysis</w:t>
      </w:r>
      <w:r w:rsidRPr="0000709C">
        <w:rPr>
          <w:color w:val="C00000"/>
        </w:rPr>
        <w:t>.</w:t>
      </w:r>
    </w:p>
  </w:comment>
  <w:comment w:id="172" w:author="David Schmitt" w:date="2016-06-09T10:35:00Z" w:initials="DS">
    <w:p w14:paraId="20A7BC43" w14:textId="77777777" w:rsidR="00B05FDC" w:rsidRDefault="00B05FDC">
      <w:pPr>
        <w:pStyle w:val="CommentText"/>
        <w:rPr>
          <w:rStyle w:val="CommentReference"/>
        </w:rPr>
      </w:pPr>
      <w:r>
        <w:rPr>
          <w:rStyle w:val="CommentReference"/>
        </w:rPr>
        <w:annotationRef/>
      </w:r>
      <w:r>
        <w:rPr>
          <w:rStyle w:val="CommentReference"/>
        </w:rPr>
        <w:t>I suggest having a brief segue way to introduce these two sub-topics. It’s not entirely clear to the reader why you are providing these two sub-topics.</w:t>
      </w:r>
    </w:p>
    <w:p w14:paraId="5DEE0DB6" w14:textId="77777777" w:rsidR="00B05FDC" w:rsidRDefault="00B05FDC">
      <w:pPr>
        <w:pStyle w:val="CommentText"/>
        <w:rPr>
          <w:rStyle w:val="CommentReference"/>
        </w:rPr>
      </w:pPr>
    </w:p>
    <w:p w14:paraId="4EC58C48" w14:textId="77777777" w:rsidR="00B05FDC" w:rsidRDefault="00B05FDC">
      <w:pPr>
        <w:pStyle w:val="CommentText"/>
        <w:rPr>
          <w:rStyle w:val="CommentReference"/>
        </w:rPr>
      </w:pPr>
      <w:r>
        <w:rPr>
          <w:rStyle w:val="CommentReference"/>
        </w:rPr>
        <w:t>Please do not use first person (i.e., “I” or “we”).</w:t>
      </w:r>
    </w:p>
    <w:p w14:paraId="1090E1E0" w14:textId="18E85D07" w:rsidR="00B05FDC" w:rsidRDefault="00B05FDC">
      <w:pPr>
        <w:pStyle w:val="CommentText"/>
      </w:pPr>
      <w:r w:rsidRPr="0000709C">
        <w:rPr>
          <w:color w:val="C00000"/>
        </w:rPr>
        <w:t>Updated.</w:t>
      </w:r>
      <w:r>
        <w:rPr>
          <w:rStyle w:val="CommentReference"/>
        </w:rPr>
        <w:t xml:space="preserve"> </w:t>
      </w:r>
    </w:p>
  </w:comment>
  <w:comment w:id="193" w:author="David Schmitt" w:date="2016-06-09T10:35:00Z" w:initials="DS">
    <w:p w14:paraId="2136114A" w14:textId="77777777" w:rsidR="00B05FDC" w:rsidRDefault="00B05FDC">
      <w:pPr>
        <w:pStyle w:val="CommentText"/>
      </w:pPr>
      <w:r>
        <w:rPr>
          <w:rStyle w:val="CommentReference"/>
        </w:rPr>
        <w:annotationRef/>
      </w:r>
      <w:r>
        <w:t>Please add a sentence or two describing the hypothesis and why it was raised.</w:t>
      </w:r>
    </w:p>
    <w:p w14:paraId="2545A412" w14:textId="7BB407CC" w:rsidR="00B05FDC" w:rsidRDefault="00B05FDC">
      <w:pPr>
        <w:pStyle w:val="CommentText"/>
      </w:pPr>
      <w:r w:rsidRPr="0000709C">
        <w:rPr>
          <w:color w:val="C00000"/>
        </w:rPr>
        <w:t>Updated.</w:t>
      </w:r>
    </w:p>
  </w:comment>
  <w:comment w:id="202" w:author="David Schmitt" w:date="2016-06-09T10:58:00Z" w:initials="DS">
    <w:p w14:paraId="3241FF3A" w14:textId="77777777" w:rsidR="00B05FDC" w:rsidRDefault="00B05FDC">
      <w:pPr>
        <w:pStyle w:val="CommentText"/>
      </w:pPr>
      <w:r>
        <w:rPr>
          <w:rStyle w:val="CommentReference"/>
        </w:rPr>
        <w:annotationRef/>
      </w:r>
      <w:r>
        <w:t>Please add a sentence or two that describes why this review is needed/requested.</w:t>
      </w:r>
    </w:p>
    <w:p w14:paraId="29F28C64" w14:textId="5900A0C8" w:rsidR="00B34EE5" w:rsidRDefault="00B34EE5">
      <w:pPr>
        <w:pStyle w:val="CommentText"/>
      </w:pPr>
      <w:r w:rsidRPr="0000709C">
        <w:rPr>
          <w:color w:val="C00000"/>
        </w:rPr>
        <w:t>Updated.</w:t>
      </w:r>
    </w:p>
  </w:comment>
  <w:comment w:id="225" w:author="David Schmitt" w:date="2016-06-09T11:04:00Z" w:initials="DS">
    <w:p w14:paraId="28E92884" w14:textId="77777777" w:rsidR="00B05FDC" w:rsidRDefault="00B05FDC">
      <w:pPr>
        <w:pStyle w:val="CommentText"/>
      </w:pPr>
      <w:r>
        <w:rPr>
          <w:rStyle w:val="CommentReference"/>
        </w:rPr>
        <w:annotationRef/>
      </w:r>
      <w:r>
        <w:t>Could you please quantify the sample size difference?</w:t>
      </w:r>
    </w:p>
    <w:p w14:paraId="03C3431D" w14:textId="74F271C5" w:rsidR="00C85920" w:rsidRDefault="00C85920">
      <w:pPr>
        <w:pStyle w:val="CommentText"/>
      </w:pPr>
      <w:r w:rsidRPr="0000709C">
        <w:rPr>
          <w:color w:val="C00000"/>
        </w:rPr>
        <w:t>Updated.</w:t>
      </w:r>
    </w:p>
  </w:comment>
  <w:comment w:id="237" w:author="David Schmitt" w:date="2016-06-09T11:06:00Z" w:initials="DS">
    <w:p w14:paraId="31B736C8" w14:textId="77777777" w:rsidR="00B05FDC" w:rsidRDefault="00B05FDC">
      <w:pPr>
        <w:pStyle w:val="CommentText"/>
      </w:pPr>
      <w:r>
        <w:rPr>
          <w:rStyle w:val="CommentReference"/>
        </w:rPr>
        <w:annotationRef/>
      </w:r>
      <w:r>
        <w:t>So what is the “bottom line” with regards to the Turnpike’s HERE data?</w:t>
      </w:r>
    </w:p>
    <w:p w14:paraId="13C41EA1" w14:textId="5CBD62A2" w:rsidR="009B3A45" w:rsidRDefault="009B3A45">
      <w:pPr>
        <w:pStyle w:val="CommentText"/>
      </w:pPr>
      <w:r w:rsidRPr="0000709C">
        <w:rPr>
          <w:color w:val="C00000"/>
        </w:rPr>
        <w:t>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474074" w15:done="0"/>
  <w15:commentEx w15:paraId="2D93B9FD" w15:done="0"/>
  <w15:commentEx w15:paraId="08807AC9" w15:done="0"/>
  <w15:commentEx w15:paraId="43F31FED" w15:done="0"/>
  <w15:commentEx w15:paraId="611C95B2" w15:done="0"/>
  <w15:commentEx w15:paraId="1090E1E0" w15:done="0"/>
  <w15:commentEx w15:paraId="2136114A" w15:done="0"/>
  <w15:commentEx w15:paraId="3241FF3A" w15:done="0"/>
  <w15:commentEx w15:paraId="28E92884" w15:done="0"/>
  <w15:commentEx w15:paraId="13C41EA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AC8C42" w14:textId="77777777" w:rsidR="0087712E" w:rsidRDefault="0087712E">
      <w:r>
        <w:separator/>
      </w:r>
    </w:p>
  </w:endnote>
  <w:endnote w:type="continuationSeparator" w:id="0">
    <w:p w14:paraId="5DFFDEE0" w14:textId="77777777" w:rsidR="0087712E" w:rsidRDefault="00877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E56098" w14:textId="3E62077D" w:rsidR="00B05FDC" w:rsidRPr="002B6239" w:rsidRDefault="00B05FDC" w:rsidP="005C60DC">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D81C1A">
      <w:rPr>
        <w:rStyle w:val="PageNumber"/>
        <w:noProof/>
      </w:rPr>
      <w:t>ii</w:t>
    </w:r>
    <w:r w:rsidRPr="002B6239">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B98FCE" w14:textId="44D0DEA6" w:rsidR="00B05FDC" w:rsidRPr="002B6239" w:rsidRDefault="00B05FDC" w:rsidP="008862AA">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D81C1A">
      <w:rPr>
        <w:rStyle w:val="PageNumber"/>
        <w:noProof/>
      </w:rPr>
      <w:t>i</w:t>
    </w:r>
    <w:r w:rsidRPr="002B6239">
      <w:rPr>
        <w:rStyle w:val="PageNumber"/>
      </w:rPr>
      <w:fldChar w:fldCharType="end"/>
    </w:r>
  </w:p>
  <w:p w14:paraId="72CE9412" w14:textId="77777777" w:rsidR="00B05FDC" w:rsidRDefault="00B05F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A15A77" w14:textId="44EDD43D" w:rsidR="00B05FDC" w:rsidRPr="002B6239" w:rsidRDefault="00B05FDC" w:rsidP="005C60DC">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D81C1A">
      <w:rPr>
        <w:rStyle w:val="PageNumber"/>
        <w:noProof/>
      </w:rPr>
      <w:t>1</w:t>
    </w:r>
    <w:r w:rsidRPr="002B6239">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FF50B" w14:textId="2D699D15" w:rsidR="00B05FDC" w:rsidRPr="002B6239" w:rsidRDefault="00B05FDC" w:rsidP="008862AA">
    <w:pPr>
      <w:pStyle w:val="Footer"/>
    </w:pPr>
    <w:r>
      <w:t>Kittelson &amp; Associates, Inc.</w:t>
    </w:r>
    <w:r>
      <w:tab/>
    </w:r>
    <w:r w:rsidRPr="002B6239">
      <w:tab/>
    </w:r>
    <w:r>
      <w:t xml:space="preserve">                                                                                                                                                                                                                                  </w:t>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D81C1A">
      <w:rPr>
        <w:rStyle w:val="PageNumber"/>
        <w:noProof/>
      </w:rPr>
      <w:t>8</w:t>
    </w:r>
    <w:r w:rsidRPr="002B6239">
      <w:rPr>
        <w:rStyle w:val="PageNumber"/>
      </w:rPr>
      <w:fldChar w:fldCharType="end"/>
    </w:r>
    <w:r>
      <w:rPr>
        <w:rStyle w:val="PageNumber"/>
      </w:rPr>
      <w:t xml:space="preserve">                                                                              </w:t>
    </w:r>
  </w:p>
  <w:p w14:paraId="40D89358" w14:textId="77777777" w:rsidR="00B05FDC" w:rsidRDefault="00B05F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8F9DA2" w14:textId="203E3094" w:rsidR="00B05FDC" w:rsidRPr="002B6239" w:rsidRDefault="00B05FDC" w:rsidP="005C60DC">
    <w:pPr>
      <w:pStyle w:val="Footer"/>
    </w:pPr>
    <w:r>
      <w:t>Kittelson &amp; Associates, Inc.</w:t>
    </w:r>
    <w:ins w:id="254" w:author="Li Jin" w:date="2016-06-08T15:35:00Z">
      <w:r w:rsidRPr="00FA330A">
        <w:rPr>
          <w:rStyle w:val="PageNumber"/>
        </w:rPr>
        <w:t xml:space="preserve"> </w:t>
      </w:r>
    </w:ins>
    <w:ins w:id="255" w:author="Li Jin" w:date="2016-06-08T15:36:00Z">
      <w:r>
        <w:rPr>
          <w:rStyle w:val="PageNumber"/>
        </w:rPr>
        <w:t xml:space="preserve">                                                                                                                                                                              </w:t>
      </w:r>
    </w:ins>
    <w:ins w:id="256" w:author="Li Jin" w:date="2016-06-08T15:35:00Z">
      <w:r w:rsidRPr="002B6239">
        <w:rPr>
          <w:rStyle w:val="PageNumber"/>
        </w:rPr>
        <w:fldChar w:fldCharType="begin"/>
      </w:r>
      <w:r w:rsidRPr="002B6239">
        <w:rPr>
          <w:rStyle w:val="PageNumber"/>
        </w:rPr>
        <w:instrText xml:space="preserve"> PAGE </w:instrText>
      </w:r>
      <w:r w:rsidRPr="002B6239">
        <w:rPr>
          <w:rStyle w:val="PageNumber"/>
        </w:rPr>
        <w:fldChar w:fldCharType="separate"/>
      </w:r>
    </w:ins>
    <w:r w:rsidR="00D81C1A">
      <w:rPr>
        <w:rStyle w:val="PageNumber"/>
        <w:noProof/>
      </w:rPr>
      <w:t>11</w:t>
    </w:r>
    <w:ins w:id="257" w:author="Li Jin" w:date="2016-06-08T15:35:00Z">
      <w:r w:rsidRPr="002B6239">
        <w:rPr>
          <w:rStyle w:val="PageNumber"/>
        </w:rPr>
        <w:fldChar w:fldCharType="end"/>
      </w:r>
    </w:ins>
    <w:r>
      <w:tab/>
    </w:r>
    <w:r w:rsidRPr="002B6239">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A5801D" w14:textId="22BC3482" w:rsidR="00B05FDC" w:rsidRPr="002B6239" w:rsidRDefault="00B05FDC" w:rsidP="008862AA">
    <w:pPr>
      <w:pStyle w:val="Footer"/>
    </w:pPr>
    <w:r>
      <w:t>Kittelson &amp; Associates, Inc.</w:t>
    </w:r>
    <w:r>
      <w:tab/>
    </w:r>
    <w:r w:rsidRPr="002B6239">
      <w:tab/>
    </w:r>
    <w:r w:rsidRPr="002B6239">
      <w:rPr>
        <w:rStyle w:val="PageNumber"/>
      </w:rPr>
      <w:fldChar w:fldCharType="begin"/>
    </w:r>
    <w:r w:rsidRPr="002B6239">
      <w:rPr>
        <w:rStyle w:val="PageNumber"/>
      </w:rPr>
      <w:instrText xml:space="preserve"> PAGE </w:instrText>
    </w:r>
    <w:r w:rsidRPr="002B6239">
      <w:rPr>
        <w:rStyle w:val="PageNumber"/>
      </w:rPr>
      <w:fldChar w:fldCharType="separate"/>
    </w:r>
    <w:r w:rsidR="00D81C1A">
      <w:rPr>
        <w:rStyle w:val="PageNumber"/>
        <w:noProof/>
      </w:rPr>
      <w:t>9</w:t>
    </w:r>
    <w:r w:rsidRPr="002B6239">
      <w:rPr>
        <w:rStyle w:val="PageNumber"/>
      </w:rPr>
      <w:fldChar w:fldCharType="end"/>
    </w:r>
  </w:p>
  <w:p w14:paraId="12309993" w14:textId="77777777" w:rsidR="00B05FDC" w:rsidRDefault="00B05FD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9D7C0" w14:textId="77777777" w:rsidR="00B05FDC" w:rsidRPr="002B6239" w:rsidRDefault="00B05FDC" w:rsidP="008862AA">
    <w:pPr>
      <w:pStyle w:val="Footer"/>
    </w:pPr>
    <w:r>
      <w:t>Kittelson &amp; Associates, Inc.</w:t>
    </w:r>
    <w:r>
      <w:tab/>
    </w:r>
    <w:r w:rsidRPr="002B6239">
      <w:tab/>
    </w:r>
  </w:p>
  <w:p w14:paraId="5506C993" w14:textId="77777777" w:rsidR="00B05FDC" w:rsidRDefault="00B05FD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C7574E" w14:textId="3C995D4B" w:rsidR="003A2D0C" w:rsidRPr="002B6239" w:rsidRDefault="003A2D0C" w:rsidP="005C60DC">
    <w:pPr>
      <w:pStyle w:val="Footer"/>
    </w:pPr>
    <w:r>
      <w:t>Kittelson &amp; Associates, Inc.</w:t>
    </w:r>
    <w:ins w:id="264" w:author="Li Jin" w:date="2016-06-08T15:35:00Z">
      <w:r w:rsidRPr="00FA330A">
        <w:rPr>
          <w:rStyle w:val="PageNumber"/>
        </w:rPr>
        <w:t xml:space="preserve"> </w:t>
      </w:r>
    </w:ins>
    <w:ins w:id="265" w:author="Li Jin" w:date="2016-06-08T15:36:00Z">
      <w:r>
        <w:rPr>
          <w:rStyle w:val="PageNumber"/>
        </w:rPr>
        <w:t xml:space="preserve">                                                                                                                                                                              </w:t>
      </w:r>
    </w:ins>
    <w:r>
      <w:tab/>
    </w:r>
    <w:r w:rsidRPr="002B6239">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1915E" w14:textId="77777777" w:rsidR="003A2D0C" w:rsidRPr="002B6239" w:rsidRDefault="003A2D0C" w:rsidP="008862AA">
    <w:pPr>
      <w:pStyle w:val="Footer"/>
    </w:pPr>
    <w:r>
      <w:t>Kittelson &amp; Associates, Inc.</w:t>
    </w:r>
    <w:r>
      <w:tab/>
    </w:r>
    <w:r w:rsidRPr="002B6239">
      <w:tab/>
    </w:r>
  </w:p>
  <w:p w14:paraId="4622B57D" w14:textId="77777777" w:rsidR="003A2D0C" w:rsidRDefault="003A2D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52CF45" w14:textId="77777777" w:rsidR="0087712E" w:rsidRDefault="0087712E">
      <w:r>
        <w:separator/>
      </w:r>
    </w:p>
  </w:footnote>
  <w:footnote w:type="continuationSeparator" w:id="0">
    <w:p w14:paraId="3EA52333" w14:textId="77777777" w:rsidR="0087712E" w:rsidRDefault="0087712E">
      <w:r>
        <w:continuationSeparator/>
      </w:r>
    </w:p>
  </w:footnote>
  <w:footnote w:id="1">
    <w:p w14:paraId="216EEAFF" w14:textId="77777777" w:rsidR="00B05FDC" w:rsidRDefault="00B05FDC" w:rsidP="00545A78">
      <w:pPr>
        <w:pStyle w:val="FootnoteText"/>
      </w:pPr>
      <w:r>
        <w:rPr>
          <w:rStyle w:val="FootnoteReference"/>
        </w:rPr>
        <w:footnoteRef/>
      </w:r>
      <w:r>
        <w:t xml:space="preserve"> </w:t>
      </w:r>
      <w:r>
        <w:rPr>
          <w:i/>
        </w:rPr>
        <w:t xml:space="preserve">I-4 Beyond the Ultimate: </w:t>
      </w:r>
      <w:proofErr w:type="spellStart"/>
      <w:r>
        <w:rPr>
          <w:i/>
        </w:rPr>
        <w:t>Kirkman</w:t>
      </w:r>
      <w:proofErr w:type="spellEnd"/>
      <w:r>
        <w:rPr>
          <w:i/>
        </w:rPr>
        <w:t xml:space="preserve"> Rd./SR 435 to US 27 Planning Level Traffic and Revenue Study</w:t>
      </w:r>
    </w:p>
    <w:p w14:paraId="373A0271" w14:textId="77777777" w:rsidR="00B05FDC" w:rsidRDefault="00B05FDC" w:rsidP="00545A78">
      <w:pPr>
        <w:pStyle w:val="FootnoteText"/>
      </w:pPr>
      <w:r>
        <w:t>Technical Memorandum 2.1:  Balanced Traffic/Operations Profile (November 2015)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0A298D" w14:textId="77777777" w:rsidR="00B05FDC" w:rsidRPr="002B6239" w:rsidRDefault="00B05FDC" w:rsidP="00CA4934">
    <w:pPr>
      <w:pStyle w:val="Header"/>
      <w:pBdr>
        <w:bottom w:val="single" w:sz="4" w:space="2" w:color="404040" w:themeColor="text1" w:themeTint="BF"/>
      </w:pBdr>
    </w:pPr>
    <w:r w:rsidRPr="002B6239">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6C539" w14:textId="77777777" w:rsidR="00B05FDC" w:rsidRPr="002B6239" w:rsidRDefault="00B05FDC" w:rsidP="002B6239">
    <w:pPr>
      <w:pStyle w:val="Header"/>
    </w:pPr>
    <w:r w:rsidRPr="002B6239">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C4130E" w14:textId="77777777" w:rsidR="00B05FDC" w:rsidRDefault="00B05FD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7403F5" w14:textId="77777777" w:rsidR="00B05FDC" w:rsidRDefault="00B05FD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69070" w14:textId="77777777" w:rsidR="00B05FDC" w:rsidRDefault="00B05F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75D2"/>
    <w:multiLevelType w:val="hybridMultilevel"/>
    <w:tmpl w:val="700ABC58"/>
    <w:lvl w:ilvl="0" w:tplc="DDDE24E0">
      <w:start w:val="1"/>
      <w:numFmt w:val="bullet"/>
      <w:pStyle w:val="Bullet2"/>
      <w:lvlText w:val=""/>
      <w:lvlJc w:val="left"/>
      <w:pPr>
        <w:ind w:left="1800" w:hanging="360"/>
      </w:pPr>
      <w:rPr>
        <w:rFonts w:ascii="Wingdings" w:hAnsi="Wingdings" w:hint="default"/>
        <w:color w:val="808080" w:themeColor="background1" w:themeShade="8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E25CD0"/>
    <w:multiLevelType w:val="hybridMultilevel"/>
    <w:tmpl w:val="C96A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43E45"/>
    <w:multiLevelType w:val="multilevel"/>
    <w:tmpl w:val="714CEA5A"/>
    <w:styleLink w:val="Figures"/>
    <w:lvl w:ilvl="0">
      <w:start w:val="1"/>
      <w:numFmt w:val="decimal"/>
      <w:lvlText w:val="%1"/>
      <w:lvlJc w:val="left"/>
      <w:pPr>
        <w:ind w:left="360" w:hanging="360"/>
      </w:pPr>
      <w:rPr>
        <w:rFonts w:ascii="Calibri" w:hAnsi="Calibri"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A521CD1"/>
    <w:multiLevelType w:val="hybridMultilevel"/>
    <w:tmpl w:val="32A441F8"/>
    <w:lvl w:ilvl="0" w:tplc="223EF726">
      <w:numFmt w:val="bullet"/>
      <w:lvlText w:val="•"/>
      <w:lvlJc w:val="left"/>
      <w:pPr>
        <w:ind w:left="1080" w:hanging="72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8C015F"/>
    <w:multiLevelType w:val="hybridMultilevel"/>
    <w:tmpl w:val="407C4C42"/>
    <w:lvl w:ilvl="0" w:tplc="FF76EE2A">
      <w:start w:val="1"/>
      <w:numFmt w:val="bullet"/>
      <w:pStyle w:val="TableTextBullet"/>
      <w:lvlText w:val=""/>
      <w:lvlJc w:val="left"/>
      <w:pPr>
        <w:tabs>
          <w:tab w:val="num" w:pos="216"/>
        </w:tabs>
        <w:ind w:left="216" w:hanging="216"/>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cs="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cs="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cs="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5">
    <w:nsid w:val="12F85BC7"/>
    <w:multiLevelType w:val="hybridMultilevel"/>
    <w:tmpl w:val="3DA2F7EE"/>
    <w:lvl w:ilvl="0" w:tplc="59AEFAE8">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A90709"/>
    <w:multiLevelType w:val="hybridMultilevel"/>
    <w:tmpl w:val="242E617E"/>
    <w:lvl w:ilvl="0" w:tplc="738C3038">
      <w:start w:val="1"/>
      <w:numFmt w:val="decimal"/>
      <w:pStyle w:val="SectionDivider"/>
      <w:lvlText w:val="Section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65070E"/>
    <w:multiLevelType w:val="hybridMultilevel"/>
    <w:tmpl w:val="554A6648"/>
    <w:lvl w:ilvl="0" w:tplc="22DA720A">
      <w:start w:val="1"/>
      <w:numFmt w:val="bullet"/>
      <w:pStyle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97B12EF"/>
    <w:multiLevelType w:val="hybridMultilevel"/>
    <w:tmpl w:val="3ECC7A04"/>
    <w:lvl w:ilvl="0" w:tplc="50DECD80">
      <w:start w:val="1"/>
      <w:numFmt w:val="decimal"/>
      <w:pStyle w:val="SectionDivider--Append"/>
      <w:lvlText w:val="Appendix %1"/>
      <w:lvlJc w:val="right"/>
      <w:pPr>
        <w:ind w:left="1008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9">
    <w:nsid w:val="49A61AA0"/>
    <w:multiLevelType w:val="hybridMultilevel"/>
    <w:tmpl w:val="777C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D250B9"/>
    <w:multiLevelType w:val="hybridMultilevel"/>
    <w:tmpl w:val="08341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2766593"/>
    <w:multiLevelType w:val="hybridMultilevel"/>
    <w:tmpl w:val="4886B97C"/>
    <w:lvl w:ilvl="0" w:tplc="AFEA46BE">
      <w:start w:val="1"/>
      <w:numFmt w:val="decimal"/>
      <w:lvlText w:val="Table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B682788"/>
    <w:multiLevelType w:val="hybridMultilevel"/>
    <w:tmpl w:val="93B8935C"/>
    <w:lvl w:ilvl="0" w:tplc="3F18CD0C">
      <w:start w:val="1"/>
      <w:numFmt w:val="decimal"/>
      <w:pStyle w:val="NumItem"/>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7"/>
  </w:num>
  <w:num w:numId="3">
    <w:abstractNumId w:val="0"/>
  </w:num>
  <w:num w:numId="4">
    <w:abstractNumId w:val="5"/>
  </w:num>
  <w:num w:numId="5">
    <w:abstractNumId w:val="2"/>
  </w:num>
  <w:num w:numId="6">
    <w:abstractNumId w:val="12"/>
  </w:num>
  <w:num w:numId="7">
    <w:abstractNumId w:val="6"/>
  </w:num>
  <w:num w:numId="8">
    <w:abstractNumId w:val="8"/>
  </w:num>
  <w:num w:numId="9">
    <w:abstractNumId w:val="4"/>
  </w:num>
  <w:num w:numId="10">
    <w:abstractNumId w:val="11"/>
  </w:num>
  <w:num w:numId="11">
    <w:abstractNumId w:val="1"/>
  </w:num>
  <w:num w:numId="12">
    <w:abstractNumId w:val="3"/>
  </w:num>
  <w:num w:numId="13">
    <w:abstractNumId w:val="10"/>
  </w:num>
  <w:num w:numId="14">
    <w:abstractNumId w:val="9"/>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Schmitt">
    <w15:presenceInfo w15:providerId="None" w15:userId="David Schmi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2DFE"/>
    <w:rsid w:val="00001CEB"/>
    <w:rsid w:val="000067E9"/>
    <w:rsid w:val="0000709C"/>
    <w:rsid w:val="000112D3"/>
    <w:rsid w:val="000146B0"/>
    <w:rsid w:val="00015E26"/>
    <w:rsid w:val="0001799E"/>
    <w:rsid w:val="00017AD4"/>
    <w:rsid w:val="00017B2A"/>
    <w:rsid w:val="00027F5E"/>
    <w:rsid w:val="00034047"/>
    <w:rsid w:val="00035CE9"/>
    <w:rsid w:val="00035FBE"/>
    <w:rsid w:val="00036BD6"/>
    <w:rsid w:val="00040C59"/>
    <w:rsid w:val="0004294F"/>
    <w:rsid w:val="00043723"/>
    <w:rsid w:val="000478B0"/>
    <w:rsid w:val="0005555E"/>
    <w:rsid w:val="00055FCF"/>
    <w:rsid w:val="00063317"/>
    <w:rsid w:val="00063FB3"/>
    <w:rsid w:val="00065358"/>
    <w:rsid w:val="00073DBD"/>
    <w:rsid w:val="00075E37"/>
    <w:rsid w:val="00076041"/>
    <w:rsid w:val="0007656F"/>
    <w:rsid w:val="00080CFD"/>
    <w:rsid w:val="0008243B"/>
    <w:rsid w:val="00084C0E"/>
    <w:rsid w:val="00085D4B"/>
    <w:rsid w:val="00087BE5"/>
    <w:rsid w:val="00087E39"/>
    <w:rsid w:val="00093166"/>
    <w:rsid w:val="0009338F"/>
    <w:rsid w:val="000933F4"/>
    <w:rsid w:val="0009394A"/>
    <w:rsid w:val="000A1F35"/>
    <w:rsid w:val="000B0C14"/>
    <w:rsid w:val="000B4013"/>
    <w:rsid w:val="000B52A8"/>
    <w:rsid w:val="000C0025"/>
    <w:rsid w:val="000C2C46"/>
    <w:rsid w:val="000C676E"/>
    <w:rsid w:val="000C6826"/>
    <w:rsid w:val="000D33F2"/>
    <w:rsid w:val="000D3DEA"/>
    <w:rsid w:val="000D4B00"/>
    <w:rsid w:val="000D715E"/>
    <w:rsid w:val="000E12F2"/>
    <w:rsid w:val="000E3468"/>
    <w:rsid w:val="000F3310"/>
    <w:rsid w:val="000F3B9A"/>
    <w:rsid w:val="000F65F9"/>
    <w:rsid w:val="000F6732"/>
    <w:rsid w:val="00100A19"/>
    <w:rsid w:val="00100E47"/>
    <w:rsid w:val="00102086"/>
    <w:rsid w:val="001022F9"/>
    <w:rsid w:val="001028B3"/>
    <w:rsid w:val="00102B09"/>
    <w:rsid w:val="001036B4"/>
    <w:rsid w:val="001056F1"/>
    <w:rsid w:val="00106BEF"/>
    <w:rsid w:val="0010704C"/>
    <w:rsid w:val="00107B63"/>
    <w:rsid w:val="00110998"/>
    <w:rsid w:val="00112B07"/>
    <w:rsid w:val="00115708"/>
    <w:rsid w:val="001162D6"/>
    <w:rsid w:val="001162F3"/>
    <w:rsid w:val="00116D03"/>
    <w:rsid w:val="001235C0"/>
    <w:rsid w:val="00124FEE"/>
    <w:rsid w:val="001262FB"/>
    <w:rsid w:val="00127C11"/>
    <w:rsid w:val="0013259F"/>
    <w:rsid w:val="00136FE8"/>
    <w:rsid w:val="001370C4"/>
    <w:rsid w:val="00137477"/>
    <w:rsid w:val="0014408A"/>
    <w:rsid w:val="00145C75"/>
    <w:rsid w:val="0014695B"/>
    <w:rsid w:val="00147B84"/>
    <w:rsid w:val="001529F5"/>
    <w:rsid w:val="00155A53"/>
    <w:rsid w:val="00157A08"/>
    <w:rsid w:val="00160814"/>
    <w:rsid w:val="00160BCD"/>
    <w:rsid w:val="0016307E"/>
    <w:rsid w:val="00167A56"/>
    <w:rsid w:val="0017093A"/>
    <w:rsid w:val="0017616D"/>
    <w:rsid w:val="001762F1"/>
    <w:rsid w:val="00182112"/>
    <w:rsid w:val="00183769"/>
    <w:rsid w:val="001837D6"/>
    <w:rsid w:val="00185ABA"/>
    <w:rsid w:val="00185CDE"/>
    <w:rsid w:val="00187083"/>
    <w:rsid w:val="00190155"/>
    <w:rsid w:val="00192801"/>
    <w:rsid w:val="00193B55"/>
    <w:rsid w:val="0019795C"/>
    <w:rsid w:val="001A03E2"/>
    <w:rsid w:val="001A0C7A"/>
    <w:rsid w:val="001A1370"/>
    <w:rsid w:val="001A2138"/>
    <w:rsid w:val="001A457B"/>
    <w:rsid w:val="001A7F13"/>
    <w:rsid w:val="001B060C"/>
    <w:rsid w:val="001B1A3F"/>
    <w:rsid w:val="001B5A2D"/>
    <w:rsid w:val="001C1F27"/>
    <w:rsid w:val="001C5766"/>
    <w:rsid w:val="001C750F"/>
    <w:rsid w:val="001D0238"/>
    <w:rsid w:val="001D1F61"/>
    <w:rsid w:val="001D217F"/>
    <w:rsid w:val="001D2FF8"/>
    <w:rsid w:val="001D3F88"/>
    <w:rsid w:val="001D61EF"/>
    <w:rsid w:val="001D6CE3"/>
    <w:rsid w:val="001D6E30"/>
    <w:rsid w:val="001E0957"/>
    <w:rsid w:val="001E0C72"/>
    <w:rsid w:val="001E2D9D"/>
    <w:rsid w:val="001E32C6"/>
    <w:rsid w:val="001E7C04"/>
    <w:rsid w:val="001F1B56"/>
    <w:rsid w:val="001F1CA2"/>
    <w:rsid w:val="001F3885"/>
    <w:rsid w:val="0020481C"/>
    <w:rsid w:val="00204C6F"/>
    <w:rsid w:val="00205508"/>
    <w:rsid w:val="00205C8D"/>
    <w:rsid w:val="002113D6"/>
    <w:rsid w:val="0021642F"/>
    <w:rsid w:val="00216F6A"/>
    <w:rsid w:val="0023120A"/>
    <w:rsid w:val="00231622"/>
    <w:rsid w:val="00235FCA"/>
    <w:rsid w:val="0023619C"/>
    <w:rsid w:val="00236B45"/>
    <w:rsid w:val="00241E0B"/>
    <w:rsid w:val="002424C4"/>
    <w:rsid w:val="00242D34"/>
    <w:rsid w:val="00242F05"/>
    <w:rsid w:val="002439AA"/>
    <w:rsid w:val="00245841"/>
    <w:rsid w:val="002524B3"/>
    <w:rsid w:val="002525D4"/>
    <w:rsid w:val="0025292B"/>
    <w:rsid w:val="00253E49"/>
    <w:rsid w:val="00255547"/>
    <w:rsid w:val="00255A05"/>
    <w:rsid w:val="0025766E"/>
    <w:rsid w:val="00263A8F"/>
    <w:rsid w:val="00265C51"/>
    <w:rsid w:val="00265D8C"/>
    <w:rsid w:val="00274393"/>
    <w:rsid w:val="00275B56"/>
    <w:rsid w:val="00276AD1"/>
    <w:rsid w:val="0027765E"/>
    <w:rsid w:val="00280329"/>
    <w:rsid w:val="00280AFE"/>
    <w:rsid w:val="00280C84"/>
    <w:rsid w:val="002820AF"/>
    <w:rsid w:val="002825AD"/>
    <w:rsid w:val="00283E5F"/>
    <w:rsid w:val="00286C07"/>
    <w:rsid w:val="00287D58"/>
    <w:rsid w:val="002923E5"/>
    <w:rsid w:val="002926F7"/>
    <w:rsid w:val="00292D4B"/>
    <w:rsid w:val="00292EF1"/>
    <w:rsid w:val="00294848"/>
    <w:rsid w:val="002948B9"/>
    <w:rsid w:val="00294DF7"/>
    <w:rsid w:val="00297A10"/>
    <w:rsid w:val="002A2694"/>
    <w:rsid w:val="002A3CE0"/>
    <w:rsid w:val="002A4743"/>
    <w:rsid w:val="002A4C6B"/>
    <w:rsid w:val="002A7248"/>
    <w:rsid w:val="002A7A87"/>
    <w:rsid w:val="002B03B8"/>
    <w:rsid w:val="002B6239"/>
    <w:rsid w:val="002C1172"/>
    <w:rsid w:val="002C16D8"/>
    <w:rsid w:val="002C5237"/>
    <w:rsid w:val="002C57A6"/>
    <w:rsid w:val="002D0779"/>
    <w:rsid w:val="002D35B9"/>
    <w:rsid w:val="002E0175"/>
    <w:rsid w:val="002E2000"/>
    <w:rsid w:val="002E3BFB"/>
    <w:rsid w:val="002E7E8F"/>
    <w:rsid w:val="002F073F"/>
    <w:rsid w:val="002F1472"/>
    <w:rsid w:val="002F2C32"/>
    <w:rsid w:val="002F7EEA"/>
    <w:rsid w:val="00301A72"/>
    <w:rsid w:val="003049DE"/>
    <w:rsid w:val="00306E7C"/>
    <w:rsid w:val="00311142"/>
    <w:rsid w:val="00311638"/>
    <w:rsid w:val="0031363E"/>
    <w:rsid w:val="00316D80"/>
    <w:rsid w:val="003204B5"/>
    <w:rsid w:val="00321EE4"/>
    <w:rsid w:val="00322BA0"/>
    <w:rsid w:val="00324BF3"/>
    <w:rsid w:val="003250E6"/>
    <w:rsid w:val="0032607C"/>
    <w:rsid w:val="00326D88"/>
    <w:rsid w:val="00334749"/>
    <w:rsid w:val="00335572"/>
    <w:rsid w:val="0033594E"/>
    <w:rsid w:val="00340441"/>
    <w:rsid w:val="0034116D"/>
    <w:rsid w:val="00342D15"/>
    <w:rsid w:val="00343C13"/>
    <w:rsid w:val="00344127"/>
    <w:rsid w:val="00344DE3"/>
    <w:rsid w:val="003461D6"/>
    <w:rsid w:val="00350681"/>
    <w:rsid w:val="00350C17"/>
    <w:rsid w:val="00350C52"/>
    <w:rsid w:val="00350CAE"/>
    <w:rsid w:val="00351029"/>
    <w:rsid w:val="0035158D"/>
    <w:rsid w:val="00355C8E"/>
    <w:rsid w:val="00357A7B"/>
    <w:rsid w:val="00361B89"/>
    <w:rsid w:val="0036524F"/>
    <w:rsid w:val="00367369"/>
    <w:rsid w:val="00370105"/>
    <w:rsid w:val="00371530"/>
    <w:rsid w:val="00371A98"/>
    <w:rsid w:val="00371C4A"/>
    <w:rsid w:val="00372A47"/>
    <w:rsid w:val="00374133"/>
    <w:rsid w:val="00374594"/>
    <w:rsid w:val="00374BC4"/>
    <w:rsid w:val="00387519"/>
    <w:rsid w:val="00387BFA"/>
    <w:rsid w:val="00392244"/>
    <w:rsid w:val="00396C64"/>
    <w:rsid w:val="00397CE8"/>
    <w:rsid w:val="003A1290"/>
    <w:rsid w:val="003A1B14"/>
    <w:rsid w:val="003A2277"/>
    <w:rsid w:val="003A2D0C"/>
    <w:rsid w:val="003A335A"/>
    <w:rsid w:val="003A3B34"/>
    <w:rsid w:val="003A5FD3"/>
    <w:rsid w:val="003A6254"/>
    <w:rsid w:val="003A751A"/>
    <w:rsid w:val="003A7992"/>
    <w:rsid w:val="003B0421"/>
    <w:rsid w:val="003B08DC"/>
    <w:rsid w:val="003B0E5B"/>
    <w:rsid w:val="003B5AF5"/>
    <w:rsid w:val="003B684B"/>
    <w:rsid w:val="003B75C0"/>
    <w:rsid w:val="003C0746"/>
    <w:rsid w:val="003C2DBC"/>
    <w:rsid w:val="003C667B"/>
    <w:rsid w:val="003C765D"/>
    <w:rsid w:val="003D0529"/>
    <w:rsid w:val="003D3F14"/>
    <w:rsid w:val="003D4EAC"/>
    <w:rsid w:val="003D5E5D"/>
    <w:rsid w:val="003F2D36"/>
    <w:rsid w:val="00400C17"/>
    <w:rsid w:val="00400D38"/>
    <w:rsid w:val="004014FB"/>
    <w:rsid w:val="00405C38"/>
    <w:rsid w:val="00405DCE"/>
    <w:rsid w:val="0041070C"/>
    <w:rsid w:val="0041429A"/>
    <w:rsid w:val="00420CAD"/>
    <w:rsid w:val="004211EA"/>
    <w:rsid w:val="004211F7"/>
    <w:rsid w:val="004218E7"/>
    <w:rsid w:val="004226B0"/>
    <w:rsid w:val="00423D42"/>
    <w:rsid w:val="00427CBD"/>
    <w:rsid w:val="0043088C"/>
    <w:rsid w:val="00433AC6"/>
    <w:rsid w:val="00434060"/>
    <w:rsid w:val="00437DB7"/>
    <w:rsid w:val="00440D64"/>
    <w:rsid w:val="00442BB0"/>
    <w:rsid w:val="00443803"/>
    <w:rsid w:val="00444151"/>
    <w:rsid w:val="004446DD"/>
    <w:rsid w:val="00446118"/>
    <w:rsid w:val="00446830"/>
    <w:rsid w:val="00451119"/>
    <w:rsid w:val="00451AD3"/>
    <w:rsid w:val="004618BC"/>
    <w:rsid w:val="00463DB6"/>
    <w:rsid w:val="004646BD"/>
    <w:rsid w:val="00466B01"/>
    <w:rsid w:val="00467E14"/>
    <w:rsid w:val="00467E15"/>
    <w:rsid w:val="00470447"/>
    <w:rsid w:val="00473AB7"/>
    <w:rsid w:val="00475E08"/>
    <w:rsid w:val="0048368F"/>
    <w:rsid w:val="00486017"/>
    <w:rsid w:val="00487176"/>
    <w:rsid w:val="00487F88"/>
    <w:rsid w:val="00491DD2"/>
    <w:rsid w:val="00492527"/>
    <w:rsid w:val="0049274C"/>
    <w:rsid w:val="00494420"/>
    <w:rsid w:val="00494446"/>
    <w:rsid w:val="0049473B"/>
    <w:rsid w:val="00496C89"/>
    <w:rsid w:val="00496D46"/>
    <w:rsid w:val="00497928"/>
    <w:rsid w:val="004A3F9F"/>
    <w:rsid w:val="004A47E3"/>
    <w:rsid w:val="004A66B7"/>
    <w:rsid w:val="004A6773"/>
    <w:rsid w:val="004B1BE9"/>
    <w:rsid w:val="004B376D"/>
    <w:rsid w:val="004B44FA"/>
    <w:rsid w:val="004B5D36"/>
    <w:rsid w:val="004C1452"/>
    <w:rsid w:val="004C31E0"/>
    <w:rsid w:val="004C5E06"/>
    <w:rsid w:val="004C6622"/>
    <w:rsid w:val="004C68CD"/>
    <w:rsid w:val="004C69FE"/>
    <w:rsid w:val="004C6D08"/>
    <w:rsid w:val="004C7CFB"/>
    <w:rsid w:val="004D0ECD"/>
    <w:rsid w:val="004D34F8"/>
    <w:rsid w:val="004D3529"/>
    <w:rsid w:val="004D554A"/>
    <w:rsid w:val="004D70C7"/>
    <w:rsid w:val="004E3CC5"/>
    <w:rsid w:val="004E43E0"/>
    <w:rsid w:val="004E4A72"/>
    <w:rsid w:val="004E4E6A"/>
    <w:rsid w:val="004F1987"/>
    <w:rsid w:val="004F4F8B"/>
    <w:rsid w:val="004F6685"/>
    <w:rsid w:val="004F76B9"/>
    <w:rsid w:val="0050126E"/>
    <w:rsid w:val="00503A39"/>
    <w:rsid w:val="00505970"/>
    <w:rsid w:val="00510C3A"/>
    <w:rsid w:val="0051617B"/>
    <w:rsid w:val="00516CF2"/>
    <w:rsid w:val="00516F95"/>
    <w:rsid w:val="00522041"/>
    <w:rsid w:val="00522675"/>
    <w:rsid w:val="0052502E"/>
    <w:rsid w:val="00531894"/>
    <w:rsid w:val="005324BA"/>
    <w:rsid w:val="005351AB"/>
    <w:rsid w:val="0053574E"/>
    <w:rsid w:val="00536C56"/>
    <w:rsid w:val="00537001"/>
    <w:rsid w:val="00537E9B"/>
    <w:rsid w:val="005411DE"/>
    <w:rsid w:val="00545A78"/>
    <w:rsid w:val="005473D3"/>
    <w:rsid w:val="00550736"/>
    <w:rsid w:val="005508D4"/>
    <w:rsid w:val="005555C1"/>
    <w:rsid w:val="00556F0C"/>
    <w:rsid w:val="00562096"/>
    <w:rsid w:val="0056574C"/>
    <w:rsid w:val="00570C8C"/>
    <w:rsid w:val="00570F0D"/>
    <w:rsid w:val="005716DA"/>
    <w:rsid w:val="00575415"/>
    <w:rsid w:val="00576A6F"/>
    <w:rsid w:val="00577A4D"/>
    <w:rsid w:val="00581DF9"/>
    <w:rsid w:val="00582355"/>
    <w:rsid w:val="00582949"/>
    <w:rsid w:val="00584CEE"/>
    <w:rsid w:val="005868CC"/>
    <w:rsid w:val="00593268"/>
    <w:rsid w:val="005942F6"/>
    <w:rsid w:val="00596281"/>
    <w:rsid w:val="0059791E"/>
    <w:rsid w:val="005A01CD"/>
    <w:rsid w:val="005A4B66"/>
    <w:rsid w:val="005A5437"/>
    <w:rsid w:val="005A6BE6"/>
    <w:rsid w:val="005A72F2"/>
    <w:rsid w:val="005A7E19"/>
    <w:rsid w:val="005B1E01"/>
    <w:rsid w:val="005B21E7"/>
    <w:rsid w:val="005B598F"/>
    <w:rsid w:val="005C156C"/>
    <w:rsid w:val="005C1EFC"/>
    <w:rsid w:val="005C314F"/>
    <w:rsid w:val="005C3AED"/>
    <w:rsid w:val="005C60DC"/>
    <w:rsid w:val="005D216C"/>
    <w:rsid w:val="005D4577"/>
    <w:rsid w:val="005E32D4"/>
    <w:rsid w:val="005E704D"/>
    <w:rsid w:val="005F1B0C"/>
    <w:rsid w:val="005F5282"/>
    <w:rsid w:val="005F6C65"/>
    <w:rsid w:val="005F7C04"/>
    <w:rsid w:val="00600A53"/>
    <w:rsid w:val="006058F9"/>
    <w:rsid w:val="0060670F"/>
    <w:rsid w:val="00606809"/>
    <w:rsid w:val="006104DE"/>
    <w:rsid w:val="00616956"/>
    <w:rsid w:val="006200BB"/>
    <w:rsid w:val="006226F1"/>
    <w:rsid w:val="006273B6"/>
    <w:rsid w:val="00630A54"/>
    <w:rsid w:val="006319B8"/>
    <w:rsid w:val="00632816"/>
    <w:rsid w:val="006335D9"/>
    <w:rsid w:val="006336C1"/>
    <w:rsid w:val="00635036"/>
    <w:rsid w:val="00636A43"/>
    <w:rsid w:val="00640E2F"/>
    <w:rsid w:val="006426F1"/>
    <w:rsid w:val="00642A03"/>
    <w:rsid w:val="006448EC"/>
    <w:rsid w:val="00646840"/>
    <w:rsid w:val="00646C64"/>
    <w:rsid w:val="00647ACC"/>
    <w:rsid w:val="00651806"/>
    <w:rsid w:val="00651AFC"/>
    <w:rsid w:val="00655C05"/>
    <w:rsid w:val="006562A1"/>
    <w:rsid w:val="006571FD"/>
    <w:rsid w:val="0066369D"/>
    <w:rsid w:val="006644B2"/>
    <w:rsid w:val="00665E02"/>
    <w:rsid w:val="0067451B"/>
    <w:rsid w:val="00677A40"/>
    <w:rsid w:val="0068185C"/>
    <w:rsid w:val="00681941"/>
    <w:rsid w:val="00681D6F"/>
    <w:rsid w:val="006820F7"/>
    <w:rsid w:val="0068398E"/>
    <w:rsid w:val="00686290"/>
    <w:rsid w:val="0068656E"/>
    <w:rsid w:val="00691130"/>
    <w:rsid w:val="006A0943"/>
    <w:rsid w:val="006A26FA"/>
    <w:rsid w:val="006A3F72"/>
    <w:rsid w:val="006A50B5"/>
    <w:rsid w:val="006A5CBC"/>
    <w:rsid w:val="006A5F79"/>
    <w:rsid w:val="006A715C"/>
    <w:rsid w:val="006B0E7E"/>
    <w:rsid w:val="006B1122"/>
    <w:rsid w:val="006B2C64"/>
    <w:rsid w:val="006C0478"/>
    <w:rsid w:val="006C0FAC"/>
    <w:rsid w:val="006D1C50"/>
    <w:rsid w:val="006D2FAC"/>
    <w:rsid w:val="006D343F"/>
    <w:rsid w:val="006D3E65"/>
    <w:rsid w:val="006E1EFD"/>
    <w:rsid w:val="006E54BB"/>
    <w:rsid w:val="006E65DB"/>
    <w:rsid w:val="006F0C75"/>
    <w:rsid w:val="006F0CED"/>
    <w:rsid w:val="006F57A1"/>
    <w:rsid w:val="006F5D22"/>
    <w:rsid w:val="006F6DFD"/>
    <w:rsid w:val="0070139F"/>
    <w:rsid w:val="00701E6F"/>
    <w:rsid w:val="0070285F"/>
    <w:rsid w:val="0070291D"/>
    <w:rsid w:val="007040FB"/>
    <w:rsid w:val="007078F2"/>
    <w:rsid w:val="0071088F"/>
    <w:rsid w:val="007154B0"/>
    <w:rsid w:val="00715FE2"/>
    <w:rsid w:val="00716818"/>
    <w:rsid w:val="00722963"/>
    <w:rsid w:val="0072715D"/>
    <w:rsid w:val="0073061F"/>
    <w:rsid w:val="00733520"/>
    <w:rsid w:val="00734370"/>
    <w:rsid w:val="00735B93"/>
    <w:rsid w:val="00745547"/>
    <w:rsid w:val="00745D80"/>
    <w:rsid w:val="00750CCE"/>
    <w:rsid w:val="00751100"/>
    <w:rsid w:val="00754984"/>
    <w:rsid w:val="00755EEB"/>
    <w:rsid w:val="00757FE1"/>
    <w:rsid w:val="007610DD"/>
    <w:rsid w:val="00763912"/>
    <w:rsid w:val="00764875"/>
    <w:rsid w:val="0076611C"/>
    <w:rsid w:val="0076727D"/>
    <w:rsid w:val="007733AC"/>
    <w:rsid w:val="0077399D"/>
    <w:rsid w:val="007745B2"/>
    <w:rsid w:val="00784407"/>
    <w:rsid w:val="00786934"/>
    <w:rsid w:val="00786B21"/>
    <w:rsid w:val="0079063F"/>
    <w:rsid w:val="00791CE8"/>
    <w:rsid w:val="00791FA0"/>
    <w:rsid w:val="007A07F7"/>
    <w:rsid w:val="007A2FFB"/>
    <w:rsid w:val="007B0746"/>
    <w:rsid w:val="007B512A"/>
    <w:rsid w:val="007B78B9"/>
    <w:rsid w:val="007C0446"/>
    <w:rsid w:val="007C19EB"/>
    <w:rsid w:val="007C1F42"/>
    <w:rsid w:val="007D1EB0"/>
    <w:rsid w:val="007D34BE"/>
    <w:rsid w:val="007D4550"/>
    <w:rsid w:val="007E09FA"/>
    <w:rsid w:val="007E1B79"/>
    <w:rsid w:val="007E2019"/>
    <w:rsid w:val="007E2CE9"/>
    <w:rsid w:val="007E4C2F"/>
    <w:rsid w:val="007E5063"/>
    <w:rsid w:val="007E6248"/>
    <w:rsid w:val="007F1B36"/>
    <w:rsid w:val="007F2606"/>
    <w:rsid w:val="007F2C62"/>
    <w:rsid w:val="007F2EE5"/>
    <w:rsid w:val="007F3F8A"/>
    <w:rsid w:val="008029C7"/>
    <w:rsid w:val="008050EE"/>
    <w:rsid w:val="008053AB"/>
    <w:rsid w:val="0080744E"/>
    <w:rsid w:val="008101D4"/>
    <w:rsid w:val="00811FA8"/>
    <w:rsid w:val="00814C81"/>
    <w:rsid w:val="00816DC0"/>
    <w:rsid w:val="00817057"/>
    <w:rsid w:val="0082198A"/>
    <w:rsid w:val="00824AD7"/>
    <w:rsid w:val="00824C0E"/>
    <w:rsid w:val="00825E24"/>
    <w:rsid w:val="0082628D"/>
    <w:rsid w:val="00826F28"/>
    <w:rsid w:val="00835559"/>
    <w:rsid w:val="0083679E"/>
    <w:rsid w:val="00837994"/>
    <w:rsid w:val="00840531"/>
    <w:rsid w:val="0084225D"/>
    <w:rsid w:val="008426A1"/>
    <w:rsid w:val="00842780"/>
    <w:rsid w:val="00843492"/>
    <w:rsid w:val="008436DB"/>
    <w:rsid w:val="008442B8"/>
    <w:rsid w:val="00844DBD"/>
    <w:rsid w:val="008476AB"/>
    <w:rsid w:val="00850234"/>
    <w:rsid w:val="00852605"/>
    <w:rsid w:val="008537AE"/>
    <w:rsid w:val="00860C20"/>
    <w:rsid w:val="00864B3A"/>
    <w:rsid w:val="0086566F"/>
    <w:rsid w:val="00872815"/>
    <w:rsid w:val="00874D6D"/>
    <w:rsid w:val="00874DC4"/>
    <w:rsid w:val="00876EA3"/>
    <w:rsid w:val="0087712E"/>
    <w:rsid w:val="00880B72"/>
    <w:rsid w:val="00882363"/>
    <w:rsid w:val="008862AA"/>
    <w:rsid w:val="00891BD9"/>
    <w:rsid w:val="0089265A"/>
    <w:rsid w:val="0089672C"/>
    <w:rsid w:val="008A00EA"/>
    <w:rsid w:val="008A330C"/>
    <w:rsid w:val="008A7495"/>
    <w:rsid w:val="008B03C9"/>
    <w:rsid w:val="008B0A70"/>
    <w:rsid w:val="008B1E0F"/>
    <w:rsid w:val="008B2FA4"/>
    <w:rsid w:val="008B3020"/>
    <w:rsid w:val="008B369A"/>
    <w:rsid w:val="008B3897"/>
    <w:rsid w:val="008B46CC"/>
    <w:rsid w:val="008B68C5"/>
    <w:rsid w:val="008B7B85"/>
    <w:rsid w:val="008C5450"/>
    <w:rsid w:val="008C715D"/>
    <w:rsid w:val="008D5EAB"/>
    <w:rsid w:val="008E5AC3"/>
    <w:rsid w:val="008E7675"/>
    <w:rsid w:val="008E7ADA"/>
    <w:rsid w:val="008F108F"/>
    <w:rsid w:val="008F58DD"/>
    <w:rsid w:val="008F6431"/>
    <w:rsid w:val="00902111"/>
    <w:rsid w:val="009033DE"/>
    <w:rsid w:val="00903855"/>
    <w:rsid w:val="00904F13"/>
    <w:rsid w:val="0090516F"/>
    <w:rsid w:val="00907DB9"/>
    <w:rsid w:val="009116DD"/>
    <w:rsid w:val="00911F86"/>
    <w:rsid w:val="0091605B"/>
    <w:rsid w:val="009219DD"/>
    <w:rsid w:val="0092227F"/>
    <w:rsid w:val="009256A5"/>
    <w:rsid w:val="00927B1F"/>
    <w:rsid w:val="00927D67"/>
    <w:rsid w:val="009328FA"/>
    <w:rsid w:val="00932A66"/>
    <w:rsid w:val="009333D3"/>
    <w:rsid w:val="00937B3C"/>
    <w:rsid w:val="00952039"/>
    <w:rsid w:val="0095499B"/>
    <w:rsid w:val="009611D4"/>
    <w:rsid w:val="009623C4"/>
    <w:rsid w:val="009740C6"/>
    <w:rsid w:val="00976FA5"/>
    <w:rsid w:val="009771AE"/>
    <w:rsid w:val="0097726B"/>
    <w:rsid w:val="00981864"/>
    <w:rsid w:val="0098250E"/>
    <w:rsid w:val="00983B23"/>
    <w:rsid w:val="009850C6"/>
    <w:rsid w:val="00985D9D"/>
    <w:rsid w:val="00991480"/>
    <w:rsid w:val="00992DCF"/>
    <w:rsid w:val="00994ADB"/>
    <w:rsid w:val="00994C4F"/>
    <w:rsid w:val="00995C7B"/>
    <w:rsid w:val="00996622"/>
    <w:rsid w:val="009971D1"/>
    <w:rsid w:val="00997381"/>
    <w:rsid w:val="009A0321"/>
    <w:rsid w:val="009A336E"/>
    <w:rsid w:val="009A3DF6"/>
    <w:rsid w:val="009A4C28"/>
    <w:rsid w:val="009A65EF"/>
    <w:rsid w:val="009A6A21"/>
    <w:rsid w:val="009B01BB"/>
    <w:rsid w:val="009B2190"/>
    <w:rsid w:val="009B2665"/>
    <w:rsid w:val="009B3A45"/>
    <w:rsid w:val="009B4899"/>
    <w:rsid w:val="009C2538"/>
    <w:rsid w:val="009C3138"/>
    <w:rsid w:val="009C3E51"/>
    <w:rsid w:val="009D1E1E"/>
    <w:rsid w:val="009D2026"/>
    <w:rsid w:val="009D574F"/>
    <w:rsid w:val="009E0153"/>
    <w:rsid w:val="009F1440"/>
    <w:rsid w:val="009F51D1"/>
    <w:rsid w:val="00A016D4"/>
    <w:rsid w:val="00A026E1"/>
    <w:rsid w:val="00A02D6D"/>
    <w:rsid w:val="00A03A4B"/>
    <w:rsid w:val="00A05326"/>
    <w:rsid w:val="00A05DFC"/>
    <w:rsid w:val="00A076ED"/>
    <w:rsid w:val="00A106D0"/>
    <w:rsid w:val="00A11E7D"/>
    <w:rsid w:val="00A12A6D"/>
    <w:rsid w:val="00A16650"/>
    <w:rsid w:val="00A17305"/>
    <w:rsid w:val="00A17FBE"/>
    <w:rsid w:val="00A260E9"/>
    <w:rsid w:val="00A26B73"/>
    <w:rsid w:val="00A2749E"/>
    <w:rsid w:val="00A30C62"/>
    <w:rsid w:val="00A30DF4"/>
    <w:rsid w:val="00A30E58"/>
    <w:rsid w:val="00A34951"/>
    <w:rsid w:val="00A419D6"/>
    <w:rsid w:val="00A439DE"/>
    <w:rsid w:val="00A44889"/>
    <w:rsid w:val="00A517DB"/>
    <w:rsid w:val="00A62958"/>
    <w:rsid w:val="00A66F2F"/>
    <w:rsid w:val="00A7102A"/>
    <w:rsid w:val="00A71BD6"/>
    <w:rsid w:val="00A76DBD"/>
    <w:rsid w:val="00A77491"/>
    <w:rsid w:val="00A82317"/>
    <w:rsid w:val="00A8349C"/>
    <w:rsid w:val="00A962EF"/>
    <w:rsid w:val="00AA3C47"/>
    <w:rsid w:val="00AA4B80"/>
    <w:rsid w:val="00AA6F53"/>
    <w:rsid w:val="00AB007E"/>
    <w:rsid w:val="00AB03A3"/>
    <w:rsid w:val="00AB1B6B"/>
    <w:rsid w:val="00AB2FA8"/>
    <w:rsid w:val="00AB59DC"/>
    <w:rsid w:val="00AC2B2F"/>
    <w:rsid w:val="00AC31D8"/>
    <w:rsid w:val="00AC7A54"/>
    <w:rsid w:val="00AD29CD"/>
    <w:rsid w:val="00AD442A"/>
    <w:rsid w:val="00AD5427"/>
    <w:rsid w:val="00AD7A92"/>
    <w:rsid w:val="00AE0FE3"/>
    <w:rsid w:val="00AE18A8"/>
    <w:rsid w:val="00AE330E"/>
    <w:rsid w:val="00AF016A"/>
    <w:rsid w:val="00AF1665"/>
    <w:rsid w:val="00B0251D"/>
    <w:rsid w:val="00B0325C"/>
    <w:rsid w:val="00B05FDC"/>
    <w:rsid w:val="00B12BA3"/>
    <w:rsid w:val="00B15D94"/>
    <w:rsid w:val="00B17158"/>
    <w:rsid w:val="00B176B3"/>
    <w:rsid w:val="00B224E3"/>
    <w:rsid w:val="00B22DB0"/>
    <w:rsid w:val="00B34D26"/>
    <w:rsid w:val="00B34EE5"/>
    <w:rsid w:val="00B35092"/>
    <w:rsid w:val="00B350BC"/>
    <w:rsid w:val="00B353C3"/>
    <w:rsid w:val="00B35B42"/>
    <w:rsid w:val="00B35CB6"/>
    <w:rsid w:val="00B37657"/>
    <w:rsid w:val="00B40DCD"/>
    <w:rsid w:val="00B423B0"/>
    <w:rsid w:val="00B43F57"/>
    <w:rsid w:val="00B46228"/>
    <w:rsid w:val="00B47153"/>
    <w:rsid w:val="00B50A9D"/>
    <w:rsid w:val="00B51C39"/>
    <w:rsid w:val="00B54D3F"/>
    <w:rsid w:val="00B5606A"/>
    <w:rsid w:val="00B61588"/>
    <w:rsid w:val="00B66995"/>
    <w:rsid w:val="00B671B5"/>
    <w:rsid w:val="00B71290"/>
    <w:rsid w:val="00B729C2"/>
    <w:rsid w:val="00B73CB3"/>
    <w:rsid w:val="00B76305"/>
    <w:rsid w:val="00B7710A"/>
    <w:rsid w:val="00B82FBD"/>
    <w:rsid w:val="00B8375B"/>
    <w:rsid w:val="00B8390F"/>
    <w:rsid w:val="00B845F3"/>
    <w:rsid w:val="00B853CF"/>
    <w:rsid w:val="00B9190B"/>
    <w:rsid w:val="00B97F8D"/>
    <w:rsid w:val="00BA378A"/>
    <w:rsid w:val="00BA46D0"/>
    <w:rsid w:val="00BA4908"/>
    <w:rsid w:val="00BA68E5"/>
    <w:rsid w:val="00BB0BC0"/>
    <w:rsid w:val="00BB239F"/>
    <w:rsid w:val="00BB2571"/>
    <w:rsid w:val="00BB58CC"/>
    <w:rsid w:val="00BC0A7A"/>
    <w:rsid w:val="00BC3608"/>
    <w:rsid w:val="00BC47F4"/>
    <w:rsid w:val="00BC7C9F"/>
    <w:rsid w:val="00BD1CD2"/>
    <w:rsid w:val="00BD4B21"/>
    <w:rsid w:val="00BE0976"/>
    <w:rsid w:val="00BE474C"/>
    <w:rsid w:val="00BE72F4"/>
    <w:rsid w:val="00BF2773"/>
    <w:rsid w:val="00BF2E77"/>
    <w:rsid w:val="00BF365C"/>
    <w:rsid w:val="00C00B07"/>
    <w:rsid w:val="00C02555"/>
    <w:rsid w:val="00C06B3B"/>
    <w:rsid w:val="00C06E38"/>
    <w:rsid w:val="00C077AB"/>
    <w:rsid w:val="00C12242"/>
    <w:rsid w:val="00C142E4"/>
    <w:rsid w:val="00C15540"/>
    <w:rsid w:val="00C1680D"/>
    <w:rsid w:val="00C16B72"/>
    <w:rsid w:val="00C218F0"/>
    <w:rsid w:val="00C21A9B"/>
    <w:rsid w:val="00C222AA"/>
    <w:rsid w:val="00C2348F"/>
    <w:rsid w:val="00C24CF3"/>
    <w:rsid w:val="00C27B5E"/>
    <w:rsid w:val="00C315B9"/>
    <w:rsid w:val="00C3207C"/>
    <w:rsid w:val="00C3251E"/>
    <w:rsid w:val="00C32831"/>
    <w:rsid w:val="00C329B5"/>
    <w:rsid w:val="00C42D36"/>
    <w:rsid w:val="00C4792E"/>
    <w:rsid w:val="00C52928"/>
    <w:rsid w:val="00C54E05"/>
    <w:rsid w:val="00C614C9"/>
    <w:rsid w:val="00C6430C"/>
    <w:rsid w:val="00C65EF4"/>
    <w:rsid w:val="00C75322"/>
    <w:rsid w:val="00C84EB7"/>
    <w:rsid w:val="00C85920"/>
    <w:rsid w:val="00C85AF1"/>
    <w:rsid w:val="00C905B3"/>
    <w:rsid w:val="00C9189F"/>
    <w:rsid w:val="00C93232"/>
    <w:rsid w:val="00C94E0B"/>
    <w:rsid w:val="00C95442"/>
    <w:rsid w:val="00C97828"/>
    <w:rsid w:val="00CA051C"/>
    <w:rsid w:val="00CA3BCE"/>
    <w:rsid w:val="00CA4934"/>
    <w:rsid w:val="00CA5700"/>
    <w:rsid w:val="00CA646E"/>
    <w:rsid w:val="00CB1383"/>
    <w:rsid w:val="00CC06FF"/>
    <w:rsid w:val="00CC4AB6"/>
    <w:rsid w:val="00CC587D"/>
    <w:rsid w:val="00CD2C86"/>
    <w:rsid w:val="00CD32DB"/>
    <w:rsid w:val="00CD53AE"/>
    <w:rsid w:val="00CD550D"/>
    <w:rsid w:val="00CD7188"/>
    <w:rsid w:val="00CE25E2"/>
    <w:rsid w:val="00CE7F04"/>
    <w:rsid w:val="00CF097B"/>
    <w:rsid w:val="00CF0AFB"/>
    <w:rsid w:val="00CF27CE"/>
    <w:rsid w:val="00CF52C3"/>
    <w:rsid w:val="00CF5609"/>
    <w:rsid w:val="00D0133C"/>
    <w:rsid w:val="00D014F4"/>
    <w:rsid w:val="00D01CC1"/>
    <w:rsid w:val="00D01DAF"/>
    <w:rsid w:val="00D022A3"/>
    <w:rsid w:val="00D02906"/>
    <w:rsid w:val="00D0569A"/>
    <w:rsid w:val="00D11AC3"/>
    <w:rsid w:val="00D202F7"/>
    <w:rsid w:val="00D20E35"/>
    <w:rsid w:val="00D22ECE"/>
    <w:rsid w:val="00D272B4"/>
    <w:rsid w:val="00D27F40"/>
    <w:rsid w:val="00D27FEA"/>
    <w:rsid w:val="00D306AB"/>
    <w:rsid w:val="00D32DFE"/>
    <w:rsid w:val="00D349E7"/>
    <w:rsid w:val="00D34AED"/>
    <w:rsid w:val="00D428A8"/>
    <w:rsid w:val="00D43755"/>
    <w:rsid w:val="00D43A33"/>
    <w:rsid w:val="00D47966"/>
    <w:rsid w:val="00D47B2A"/>
    <w:rsid w:val="00D51CCE"/>
    <w:rsid w:val="00D5228C"/>
    <w:rsid w:val="00D52E22"/>
    <w:rsid w:val="00D57D03"/>
    <w:rsid w:val="00D657A0"/>
    <w:rsid w:val="00D658F1"/>
    <w:rsid w:val="00D664C2"/>
    <w:rsid w:val="00D66D7C"/>
    <w:rsid w:val="00D670FE"/>
    <w:rsid w:val="00D745F5"/>
    <w:rsid w:val="00D817BA"/>
    <w:rsid w:val="00D81C1A"/>
    <w:rsid w:val="00D848B2"/>
    <w:rsid w:val="00D85D35"/>
    <w:rsid w:val="00D87777"/>
    <w:rsid w:val="00DA64BF"/>
    <w:rsid w:val="00DB003B"/>
    <w:rsid w:val="00DB0A6E"/>
    <w:rsid w:val="00DB1676"/>
    <w:rsid w:val="00DB1CD8"/>
    <w:rsid w:val="00DB1FE4"/>
    <w:rsid w:val="00DB2B24"/>
    <w:rsid w:val="00DB3C5D"/>
    <w:rsid w:val="00DB4F24"/>
    <w:rsid w:val="00DB4FAB"/>
    <w:rsid w:val="00DB6264"/>
    <w:rsid w:val="00DB63D4"/>
    <w:rsid w:val="00DC1297"/>
    <w:rsid w:val="00DC3477"/>
    <w:rsid w:val="00DC5D01"/>
    <w:rsid w:val="00DD0A28"/>
    <w:rsid w:val="00DD3555"/>
    <w:rsid w:val="00DD55EF"/>
    <w:rsid w:val="00DD6411"/>
    <w:rsid w:val="00DD6667"/>
    <w:rsid w:val="00DD6E09"/>
    <w:rsid w:val="00DE3880"/>
    <w:rsid w:val="00DE51A7"/>
    <w:rsid w:val="00DE7832"/>
    <w:rsid w:val="00DF2F16"/>
    <w:rsid w:val="00DF4371"/>
    <w:rsid w:val="00E04F67"/>
    <w:rsid w:val="00E05B2D"/>
    <w:rsid w:val="00E0615C"/>
    <w:rsid w:val="00E06C67"/>
    <w:rsid w:val="00E07093"/>
    <w:rsid w:val="00E075C4"/>
    <w:rsid w:val="00E07649"/>
    <w:rsid w:val="00E13C21"/>
    <w:rsid w:val="00E15F06"/>
    <w:rsid w:val="00E161D3"/>
    <w:rsid w:val="00E24A3B"/>
    <w:rsid w:val="00E25BEC"/>
    <w:rsid w:val="00E265B0"/>
    <w:rsid w:val="00E265DB"/>
    <w:rsid w:val="00E42065"/>
    <w:rsid w:val="00E423DA"/>
    <w:rsid w:val="00E44213"/>
    <w:rsid w:val="00E44266"/>
    <w:rsid w:val="00E52063"/>
    <w:rsid w:val="00E53459"/>
    <w:rsid w:val="00E535D1"/>
    <w:rsid w:val="00E61378"/>
    <w:rsid w:val="00E64232"/>
    <w:rsid w:val="00E64651"/>
    <w:rsid w:val="00E661C8"/>
    <w:rsid w:val="00E6626A"/>
    <w:rsid w:val="00E66AA1"/>
    <w:rsid w:val="00E70BF3"/>
    <w:rsid w:val="00E74243"/>
    <w:rsid w:val="00E7465B"/>
    <w:rsid w:val="00E76E16"/>
    <w:rsid w:val="00E8105A"/>
    <w:rsid w:val="00E819B6"/>
    <w:rsid w:val="00E82A50"/>
    <w:rsid w:val="00E845BC"/>
    <w:rsid w:val="00E84AB6"/>
    <w:rsid w:val="00E84F64"/>
    <w:rsid w:val="00E85780"/>
    <w:rsid w:val="00E86ABC"/>
    <w:rsid w:val="00E86CC2"/>
    <w:rsid w:val="00E91272"/>
    <w:rsid w:val="00E91807"/>
    <w:rsid w:val="00E91AB6"/>
    <w:rsid w:val="00E92B79"/>
    <w:rsid w:val="00E95637"/>
    <w:rsid w:val="00EA15B9"/>
    <w:rsid w:val="00EA19B7"/>
    <w:rsid w:val="00EA2A06"/>
    <w:rsid w:val="00EA45B1"/>
    <w:rsid w:val="00EA4B53"/>
    <w:rsid w:val="00EA4FF7"/>
    <w:rsid w:val="00EA7C15"/>
    <w:rsid w:val="00EB155D"/>
    <w:rsid w:val="00EB2CBE"/>
    <w:rsid w:val="00EB5769"/>
    <w:rsid w:val="00ED2011"/>
    <w:rsid w:val="00EE602D"/>
    <w:rsid w:val="00F0035A"/>
    <w:rsid w:val="00F04324"/>
    <w:rsid w:val="00F04CD0"/>
    <w:rsid w:val="00F102AA"/>
    <w:rsid w:val="00F10CEA"/>
    <w:rsid w:val="00F1279C"/>
    <w:rsid w:val="00F137F3"/>
    <w:rsid w:val="00F14113"/>
    <w:rsid w:val="00F15F00"/>
    <w:rsid w:val="00F16928"/>
    <w:rsid w:val="00F24120"/>
    <w:rsid w:val="00F30FBE"/>
    <w:rsid w:val="00F3182C"/>
    <w:rsid w:val="00F3274D"/>
    <w:rsid w:val="00F33301"/>
    <w:rsid w:val="00F34F2C"/>
    <w:rsid w:val="00F35A36"/>
    <w:rsid w:val="00F37249"/>
    <w:rsid w:val="00F3792C"/>
    <w:rsid w:val="00F41589"/>
    <w:rsid w:val="00F42BE0"/>
    <w:rsid w:val="00F565E3"/>
    <w:rsid w:val="00F579E3"/>
    <w:rsid w:val="00F60B39"/>
    <w:rsid w:val="00F60DCC"/>
    <w:rsid w:val="00F61231"/>
    <w:rsid w:val="00F64F30"/>
    <w:rsid w:val="00F666CD"/>
    <w:rsid w:val="00F70049"/>
    <w:rsid w:val="00F70129"/>
    <w:rsid w:val="00F7101A"/>
    <w:rsid w:val="00F71361"/>
    <w:rsid w:val="00F71F69"/>
    <w:rsid w:val="00F76AEC"/>
    <w:rsid w:val="00F822AE"/>
    <w:rsid w:val="00F848DD"/>
    <w:rsid w:val="00F85633"/>
    <w:rsid w:val="00F857A1"/>
    <w:rsid w:val="00F86304"/>
    <w:rsid w:val="00F87271"/>
    <w:rsid w:val="00F90034"/>
    <w:rsid w:val="00F93DC5"/>
    <w:rsid w:val="00F94875"/>
    <w:rsid w:val="00F95E79"/>
    <w:rsid w:val="00F96B00"/>
    <w:rsid w:val="00FA033E"/>
    <w:rsid w:val="00FA0ADC"/>
    <w:rsid w:val="00FA32D2"/>
    <w:rsid w:val="00FA330A"/>
    <w:rsid w:val="00FA66C0"/>
    <w:rsid w:val="00FA7577"/>
    <w:rsid w:val="00FB01C4"/>
    <w:rsid w:val="00FB387F"/>
    <w:rsid w:val="00FB4A55"/>
    <w:rsid w:val="00FB4B06"/>
    <w:rsid w:val="00FB5AC3"/>
    <w:rsid w:val="00FB6616"/>
    <w:rsid w:val="00FC0CE8"/>
    <w:rsid w:val="00FC12FF"/>
    <w:rsid w:val="00FC1DDF"/>
    <w:rsid w:val="00FC27D2"/>
    <w:rsid w:val="00FC4D56"/>
    <w:rsid w:val="00FD151E"/>
    <w:rsid w:val="00FD2657"/>
    <w:rsid w:val="00FD4315"/>
    <w:rsid w:val="00FD6348"/>
    <w:rsid w:val="00FD73F4"/>
    <w:rsid w:val="00FE0DE0"/>
    <w:rsid w:val="00FE0F4B"/>
    <w:rsid w:val="00FE65D2"/>
    <w:rsid w:val="00FF5264"/>
    <w:rsid w:val="00FF5AA5"/>
    <w:rsid w:val="00FF6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72A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1" w:defSemiHidden="1" w:defUnhideWhenUsed="1" w:defQFormat="0" w:count="267">
    <w:lsdException w:name="Normal" w:semiHidden="0" w:uiPriority="0" w:unhideWhenUsed="0" w:qFormat="1"/>
    <w:lsdException w:name="heading 1" w:semiHidden="0" w:unhideWhenUsed="0"/>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2"/>
    <w:lsdException w:name="toc 5" w:uiPriority="2"/>
    <w:lsdException w:name="toc 6" w:uiPriority="2"/>
    <w:lsdException w:name="toc 7" w:uiPriority="2"/>
    <w:lsdException w:name="toc 8" w:uiPriority="2"/>
    <w:lsdException w:name="toc 9" w:uiPriority="2"/>
    <w:lsdException w:name="Normal Indent" w:uiPriority="2"/>
    <w:lsdException w:name="footnote text" w:uiPriority="99"/>
    <w:lsdException w:name="caption" w:uiPriority="0"/>
    <w:lsdException w:name="table of figures" w:uiPriority="99"/>
    <w:lsdException w:name="footnote reference" w:uiPriority="99"/>
    <w:lsdException w:name="page number" w:uiPriority="2"/>
    <w:lsdException w:name="table of authorities" w:uiPriority="2"/>
    <w:lsdException w:name="toa heading" w:uiPriority="2"/>
    <w:lsdException w:name="List Bullet" w:semiHidden="0" w:unhideWhenUsed="0"/>
    <w:lsdException w:name="List 3" w:semiHidden="0" w:unhideWhenUsed="0"/>
    <w:lsdException w:name="List 4" w:semiHidden="0" w:unhideWhenUsed="0"/>
    <w:lsdException w:name="Title" w:semiHidden="0" w:uiPriority="2" w:unhideWhenUsed="0" w:qFormat="1"/>
    <w:lsdException w:name="Signature" w:uiPriority="2"/>
    <w:lsdException w:name="Message Header" w:semiHidden="0" w:unhideWhenUsed="0"/>
    <w:lsdException w:name="Subtitle" w:semiHidden="0" w:uiPriority="2" w:unhideWhenUsed="0" w:qFormat="1"/>
    <w:lsdException w:name="Salutation" w:semiHidden="0" w:uiPriority="2" w:unhideWhenUsed="0"/>
    <w:lsdException w:name="Date" w:semiHidden="0" w:unhideWhenUsed="0"/>
    <w:lsdException w:name="Note Heading" w:uiPriority="2"/>
    <w:lsdException w:name="Hyperlink" w:uiPriority="99"/>
    <w:lsdException w:name="Strong" w:semiHidden="0" w:uiPriority="2" w:unhideWhenUsed="0" w:qFormat="1"/>
    <w:lsdException w:name="Emphasis" w:semiHidden="0" w:uiPriority="2" w:unhideWhenUsed="0" w:qFormat="1"/>
    <w:lsdException w:name="Plain Text" w:uiPriority="2"/>
    <w:lsdException w:name="HTML Top of Form" w:uiPriority="0"/>
    <w:lsdException w:name="HTML Bottom of Form" w:uiPriority="0"/>
    <w:lsdException w:name="Normal (Web)" w:uiPriority="2"/>
    <w:lsdException w:name="Normal Table" w:uiPriority="0"/>
    <w:lsdException w:name="No List" w:uiPriority="99"/>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semiHidden="0" w:uiPriority="0" w:unhideWhenUsed="0"/>
    <w:lsdException w:name="Table Theme" w:uiPriority="0"/>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73B"/>
    <w:pPr>
      <w:spacing w:after="240" w:line="320" w:lineRule="atLeast"/>
      <w:jc w:val="both"/>
    </w:pPr>
    <w:rPr>
      <w:rFonts w:asciiTheme="minorHAnsi" w:hAnsiTheme="minorHAnsi"/>
      <w:sz w:val="23"/>
    </w:rPr>
  </w:style>
  <w:style w:type="paragraph" w:styleId="Heading1">
    <w:name w:val="heading 1"/>
    <w:next w:val="Normal"/>
    <w:link w:val="Heading1Char"/>
    <w:uiPriority w:val="1"/>
    <w:rsid w:val="0049473B"/>
    <w:pPr>
      <w:keepNext/>
      <w:pageBreakBefore/>
      <w:spacing w:before="360" w:after="120"/>
      <w:outlineLvl w:val="0"/>
    </w:pPr>
    <w:rPr>
      <w:rFonts w:ascii="Calibri" w:hAnsi="Calibri"/>
      <w:b/>
      <w:bCs/>
      <w:caps/>
      <w:color w:val="595959" w:themeColor="text1" w:themeTint="A6"/>
      <w:sz w:val="36"/>
      <w:szCs w:val="32"/>
    </w:rPr>
  </w:style>
  <w:style w:type="paragraph" w:styleId="Heading2">
    <w:name w:val="heading 2"/>
    <w:basedOn w:val="Heading1"/>
    <w:next w:val="Normal"/>
    <w:uiPriority w:val="1"/>
    <w:qFormat/>
    <w:rsid w:val="0049473B"/>
    <w:pPr>
      <w:pageBreakBefore w:val="0"/>
      <w:spacing w:before="480"/>
      <w:outlineLvl w:val="1"/>
    </w:pPr>
    <w:rPr>
      <w:b w:val="0"/>
      <w:bCs w:val="0"/>
      <w:iCs/>
      <w:smallCaps/>
      <w:color w:val="404040" w:themeColor="text1" w:themeTint="BF"/>
      <w:sz w:val="30"/>
      <w:szCs w:val="28"/>
    </w:rPr>
  </w:style>
  <w:style w:type="paragraph" w:styleId="Heading3">
    <w:name w:val="heading 3"/>
    <w:basedOn w:val="Heading2"/>
    <w:next w:val="Normal"/>
    <w:link w:val="Heading3Char"/>
    <w:uiPriority w:val="1"/>
    <w:qFormat/>
    <w:rsid w:val="0049473B"/>
    <w:pPr>
      <w:outlineLvl w:val="2"/>
    </w:pPr>
    <w:rPr>
      <w:bCs/>
      <w:caps w:val="0"/>
      <w:smallCaps w:val="0"/>
      <w:color w:val="000000" w:themeColor="text1"/>
      <w:sz w:val="26"/>
      <w:szCs w:val="26"/>
    </w:rPr>
  </w:style>
  <w:style w:type="paragraph" w:styleId="Heading4">
    <w:name w:val="heading 4"/>
    <w:basedOn w:val="Heading3"/>
    <w:next w:val="Normal"/>
    <w:uiPriority w:val="1"/>
    <w:qFormat/>
    <w:rsid w:val="0049473B"/>
    <w:pPr>
      <w:keepLines/>
      <w:outlineLvl w:val="3"/>
    </w:pPr>
    <w:rPr>
      <w:b/>
      <w:i/>
      <w:color w:val="595959" w:themeColor="text1" w:themeTint="A6"/>
      <w:spacing w:val="-2"/>
      <w:kern w:val="28"/>
      <w:sz w:val="24"/>
    </w:rPr>
  </w:style>
  <w:style w:type="paragraph" w:styleId="Heading5">
    <w:name w:val="heading 5"/>
    <w:basedOn w:val="Heading4"/>
    <w:next w:val="Normal"/>
    <w:uiPriority w:val="1"/>
    <w:qFormat/>
    <w:rsid w:val="0049473B"/>
    <w:pPr>
      <w:spacing w:before="360"/>
      <w:outlineLvl w:val="4"/>
    </w:pPr>
    <w:rPr>
      <w:b w:val="0"/>
    </w:rPr>
  </w:style>
  <w:style w:type="paragraph" w:styleId="Heading6">
    <w:name w:val="heading 6"/>
    <w:basedOn w:val="Heading5"/>
    <w:next w:val="Normal"/>
    <w:uiPriority w:val="1"/>
    <w:qFormat/>
    <w:rsid w:val="0049473B"/>
    <w:pPr>
      <w:outlineLvl w:val="5"/>
    </w:pPr>
    <w:rPr>
      <w:b/>
      <w:i w:val="0"/>
      <w:iCs w:val="0"/>
      <w:sz w:val="23"/>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9473B"/>
    <w:rPr>
      <w:rFonts w:ascii="Calibri" w:hAnsi="Calibri"/>
      <w:b/>
      <w:bCs/>
      <w:caps/>
      <w:color w:val="595959" w:themeColor="text1" w:themeTint="A6"/>
      <w:sz w:val="36"/>
      <w:szCs w:val="32"/>
    </w:rPr>
  </w:style>
  <w:style w:type="character" w:customStyle="1" w:styleId="Heading3Char">
    <w:name w:val="Heading 3 Char"/>
    <w:basedOn w:val="DefaultParagraphFont"/>
    <w:link w:val="Heading3"/>
    <w:uiPriority w:val="1"/>
    <w:rsid w:val="0049473B"/>
    <w:rPr>
      <w:rFonts w:ascii="Calibri" w:hAnsi="Calibri"/>
      <w:bCs/>
      <w:iCs/>
      <w:color w:val="000000" w:themeColor="text1"/>
      <w:sz w:val="26"/>
      <w:szCs w:val="26"/>
    </w:rPr>
  </w:style>
  <w:style w:type="paragraph" w:styleId="Header">
    <w:name w:val="header"/>
    <w:basedOn w:val="Normal"/>
    <w:uiPriority w:val="1"/>
    <w:rsid w:val="0049473B"/>
    <w:pPr>
      <w:pBdr>
        <w:bottom w:val="single" w:sz="4" w:space="6" w:color="404040" w:themeColor="text1" w:themeTint="BF"/>
      </w:pBdr>
      <w:tabs>
        <w:tab w:val="right" w:pos="9720"/>
      </w:tabs>
      <w:spacing w:after="0" w:line="240" w:lineRule="auto"/>
      <w:jc w:val="left"/>
    </w:pPr>
    <w:rPr>
      <w:i/>
      <w:sz w:val="16"/>
    </w:rPr>
  </w:style>
  <w:style w:type="paragraph" w:styleId="Date">
    <w:name w:val="Date"/>
    <w:basedOn w:val="Normal"/>
    <w:next w:val="Normal"/>
    <w:link w:val="DateChar"/>
    <w:uiPriority w:val="1"/>
    <w:rsid w:val="0049473B"/>
    <w:pPr>
      <w:jc w:val="left"/>
    </w:pPr>
    <w:rPr>
      <w:rFonts w:ascii="Calibri" w:hAnsi="Calibri"/>
      <w:sz w:val="32"/>
    </w:rPr>
  </w:style>
  <w:style w:type="character" w:customStyle="1" w:styleId="DateChar">
    <w:name w:val="Date Char"/>
    <w:basedOn w:val="DefaultParagraphFont"/>
    <w:link w:val="Date"/>
    <w:uiPriority w:val="1"/>
    <w:rsid w:val="0049473B"/>
    <w:rPr>
      <w:rFonts w:ascii="Calibri" w:hAnsi="Calibri"/>
      <w:sz w:val="32"/>
    </w:rPr>
  </w:style>
  <w:style w:type="paragraph" w:styleId="Footer">
    <w:name w:val="footer"/>
    <w:basedOn w:val="Normal"/>
    <w:uiPriority w:val="1"/>
    <w:rsid w:val="005C60DC"/>
    <w:pPr>
      <w:pBdr>
        <w:top w:val="single" w:sz="4" w:space="6" w:color="404040" w:themeColor="text1" w:themeTint="BF"/>
      </w:pBdr>
      <w:tabs>
        <w:tab w:val="left" w:pos="576"/>
        <w:tab w:val="center" w:pos="5040"/>
        <w:tab w:val="right" w:pos="9720"/>
      </w:tabs>
      <w:spacing w:after="0" w:line="240" w:lineRule="auto"/>
      <w:jc w:val="left"/>
    </w:pPr>
    <w:rPr>
      <w:i/>
      <w:sz w:val="16"/>
    </w:rPr>
  </w:style>
  <w:style w:type="character" w:styleId="PageNumber">
    <w:name w:val="page number"/>
    <w:basedOn w:val="DefaultParagraphFont"/>
    <w:uiPriority w:val="2"/>
    <w:rsid w:val="0049473B"/>
    <w:rPr>
      <w:rFonts w:ascii="Arial" w:hAnsi="Arial"/>
    </w:rPr>
  </w:style>
  <w:style w:type="paragraph" w:customStyle="1" w:styleId="DRAFT">
    <w:name w:val="DRAFT"/>
    <w:basedOn w:val="Normal"/>
    <w:uiPriority w:val="1"/>
    <w:rsid w:val="0049473B"/>
    <w:pPr>
      <w:spacing w:after="1000" w:line="240" w:lineRule="auto"/>
      <w:ind w:left="288"/>
      <w:jc w:val="left"/>
    </w:pPr>
    <w:rPr>
      <w:rFonts w:ascii="Calibri" w:hAnsi="Calibri"/>
      <w:b/>
      <w:color w:val="808080"/>
      <w:sz w:val="72"/>
    </w:rPr>
  </w:style>
  <w:style w:type="paragraph" w:customStyle="1" w:styleId="TableText">
    <w:name w:val="Table Text"/>
    <w:basedOn w:val="Normal"/>
    <w:uiPriority w:val="2"/>
    <w:rsid w:val="0049473B"/>
    <w:pPr>
      <w:spacing w:before="100" w:beforeAutospacing="1" w:after="100" w:afterAutospacing="1" w:line="240" w:lineRule="auto"/>
      <w:jc w:val="left"/>
    </w:pPr>
    <w:rPr>
      <w:sz w:val="16"/>
    </w:rPr>
  </w:style>
  <w:style w:type="paragraph" w:customStyle="1" w:styleId="Bullet">
    <w:name w:val="Bullet"/>
    <w:basedOn w:val="Normal"/>
    <w:uiPriority w:val="1"/>
    <w:rsid w:val="0049473B"/>
    <w:pPr>
      <w:numPr>
        <w:numId w:val="2"/>
      </w:numPr>
      <w:spacing w:after="120"/>
    </w:pPr>
  </w:style>
  <w:style w:type="paragraph" w:styleId="TOC2">
    <w:name w:val="toc 2"/>
    <w:basedOn w:val="Normal"/>
    <w:next w:val="Normal"/>
    <w:uiPriority w:val="39"/>
    <w:qFormat/>
    <w:rsid w:val="0049473B"/>
    <w:pPr>
      <w:tabs>
        <w:tab w:val="right" w:leader="dot" w:pos="9360"/>
      </w:tabs>
      <w:spacing w:after="60"/>
      <w:ind w:left="245"/>
    </w:pPr>
    <w:rPr>
      <w:rFonts w:ascii="Calibri" w:hAnsi="Calibri"/>
      <w:noProof/>
      <w:sz w:val="18"/>
    </w:rPr>
  </w:style>
  <w:style w:type="character" w:styleId="Hyperlink">
    <w:name w:val="Hyperlink"/>
    <w:basedOn w:val="DefaultParagraphFont"/>
    <w:uiPriority w:val="99"/>
    <w:rsid w:val="0049473B"/>
    <w:rPr>
      <w:rFonts w:asciiTheme="minorHAnsi" w:hAnsiTheme="minorHAnsi"/>
      <w:color w:val="0000FF"/>
      <w:u w:val="single"/>
    </w:rPr>
  </w:style>
  <w:style w:type="paragraph" w:customStyle="1" w:styleId="Bullet2">
    <w:name w:val="Bullet 2"/>
    <w:basedOn w:val="Bullet"/>
    <w:uiPriority w:val="1"/>
    <w:rsid w:val="0049473B"/>
    <w:pPr>
      <w:numPr>
        <w:numId w:val="3"/>
      </w:numPr>
      <w:spacing w:after="240"/>
      <w:jc w:val="left"/>
    </w:pPr>
  </w:style>
  <w:style w:type="paragraph" w:styleId="TOC3">
    <w:name w:val="toc 3"/>
    <w:basedOn w:val="Normal"/>
    <w:next w:val="Normal"/>
    <w:uiPriority w:val="39"/>
    <w:qFormat/>
    <w:rsid w:val="0049473B"/>
    <w:pPr>
      <w:ind w:left="480"/>
    </w:pPr>
    <w:rPr>
      <w:rFonts w:ascii="Calibri" w:hAnsi="Calibri"/>
      <w:i/>
      <w:sz w:val="18"/>
    </w:rPr>
  </w:style>
  <w:style w:type="paragraph" w:styleId="TOC7">
    <w:name w:val="toc 7"/>
    <w:basedOn w:val="Normal"/>
    <w:next w:val="Normal"/>
    <w:autoRedefine/>
    <w:uiPriority w:val="2"/>
    <w:semiHidden/>
    <w:rsid w:val="0049473B"/>
    <w:pPr>
      <w:ind w:left="1440"/>
    </w:pPr>
  </w:style>
  <w:style w:type="paragraph" w:styleId="Caption">
    <w:name w:val="caption"/>
    <w:basedOn w:val="Normal"/>
    <w:next w:val="Normal"/>
    <w:rsid w:val="002F2C32"/>
    <w:pPr>
      <w:keepNext/>
      <w:tabs>
        <w:tab w:val="left" w:pos="864"/>
      </w:tabs>
      <w:spacing w:before="240" w:line="240" w:lineRule="auto"/>
      <w:ind w:left="864" w:hanging="864"/>
      <w:jc w:val="left"/>
    </w:pPr>
    <w:rPr>
      <w:b/>
      <w:bCs/>
      <w:sz w:val="22"/>
      <w:szCs w:val="18"/>
    </w:rPr>
  </w:style>
  <w:style w:type="paragraph" w:customStyle="1" w:styleId="tablenote">
    <w:name w:val="tablenote"/>
    <w:uiPriority w:val="2"/>
    <w:rsid w:val="0049473B"/>
    <w:pPr>
      <w:spacing w:before="120" w:after="120"/>
    </w:pPr>
    <w:rPr>
      <w:rFonts w:asciiTheme="minorHAnsi" w:hAnsiTheme="minorHAnsi"/>
      <w:kern w:val="22"/>
      <w:sz w:val="16"/>
      <w:szCs w:val="24"/>
    </w:rPr>
  </w:style>
  <w:style w:type="paragraph" w:customStyle="1" w:styleId="SectionDivider">
    <w:name w:val="Section Divider"/>
    <w:basedOn w:val="Normal"/>
    <w:qFormat/>
    <w:rsid w:val="0049473B"/>
    <w:pPr>
      <w:numPr>
        <w:numId w:val="7"/>
      </w:numPr>
      <w:spacing w:before="8000" w:line="360" w:lineRule="atLeast"/>
      <w:jc w:val="right"/>
    </w:pPr>
    <w:rPr>
      <w:rFonts w:ascii="Calibri" w:hAnsi="Calibri"/>
      <w:sz w:val="36"/>
    </w:rPr>
  </w:style>
  <w:style w:type="paragraph" w:customStyle="1" w:styleId="TableHead">
    <w:name w:val="Table Head"/>
    <w:uiPriority w:val="2"/>
    <w:rsid w:val="0049473B"/>
    <w:pPr>
      <w:keepNext/>
      <w:spacing w:before="80" w:after="40"/>
      <w:jc w:val="center"/>
    </w:pPr>
    <w:rPr>
      <w:rFonts w:ascii="Calibri" w:hAnsi="Calibri"/>
      <w:b/>
      <w:snapToGrid w:val="0"/>
      <w:color w:val="FFFFFF" w:themeColor="background1"/>
      <w:kern w:val="22"/>
      <w:sz w:val="16"/>
    </w:rPr>
  </w:style>
  <w:style w:type="paragraph" w:customStyle="1" w:styleId="TOCHeading1">
    <w:name w:val="_TOC Heading1"/>
    <w:link w:val="TOCHeading1Char"/>
    <w:uiPriority w:val="2"/>
    <w:rsid w:val="0049473B"/>
    <w:pPr>
      <w:spacing w:before="480" w:after="240"/>
    </w:pPr>
    <w:rPr>
      <w:rFonts w:ascii="Calibri" w:hAnsi="Calibri" w:cs="Arial"/>
      <w:b/>
      <w:bCs/>
      <w:caps/>
      <w:color w:val="595959" w:themeColor="text1" w:themeTint="A6"/>
      <w:kern w:val="32"/>
      <w:sz w:val="36"/>
      <w:szCs w:val="32"/>
    </w:rPr>
  </w:style>
  <w:style w:type="character" w:customStyle="1" w:styleId="TOCHeading1Char">
    <w:name w:val="_TOC Heading1 Char"/>
    <w:basedOn w:val="DefaultParagraphFont"/>
    <w:link w:val="TOCHeading1"/>
    <w:uiPriority w:val="2"/>
    <w:rsid w:val="0049473B"/>
    <w:rPr>
      <w:rFonts w:ascii="Calibri" w:hAnsi="Calibri" w:cs="Arial"/>
      <w:b/>
      <w:bCs/>
      <w:caps/>
      <w:color w:val="595959" w:themeColor="text1" w:themeTint="A6"/>
      <w:kern w:val="32"/>
      <w:sz w:val="36"/>
      <w:szCs w:val="32"/>
    </w:rPr>
  </w:style>
  <w:style w:type="paragraph" w:customStyle="1" w:styleId="title1">
    <w:name w:val="title 1"/>
    <w:uiPriority w:val="2"/>
    <w:rsid w:val="0049473B"/>
    <w:pPr>
      <w:pageBreakBefore/>
      <w:spacing w:before="1440" w:after="1440"/>
      <w:ind w:left="720"/>
    </w:pPr>
    <w:rPr>
      <w:rFonts w:ascii="Calibri" w:hAnsi="Calibri"/>
      <w:color w:val="333333"/>
      <w:sz w:val="28"/>
      <w:szCs w:val="24"/>
    </w:rPr>
  </w:style>
  <w:style w:type="paragraph" w:customStyle="1" w:styleId="title2">
    <w:name w:val="title 2"/>
    <w:uiPriority w:val="2"/>
    <w:rsid w:val="0049473B"/>
    <w:pPr>
      <w:spacing w:after="720"/>
      <w:ind w:left="720"/>
    </w:pPr>
    <w:rPr>
      <w:rFonts w:ascii="Calibri" w:hAnsi="Calibri"/>
      <w:color w:val="333333"/>
      <w:sz w:val="44"/>
      <w:szCs w:val="24"/>
    </w:rPr>
  </w:style>
  <w:style w:type="paragraph" w:customStyle="1" w:styleId="title3">
    <w:name w:val="title 3"/>
    <w:uiPriority w:val="2"/>
    <w:rsid w:val="0049473B"/>
    <w:pPr>
      <w:spacing w:after="1440"/>
      <w:ind w:left="720"/>
    </w:pPr>
    <w:rPr>
      <w:rFonts w:ascii="Calibri" w:hAnsi="Calibri"/>
      <w:color w:val="333333"/>
      <w:sz w:val="28"/>
      <w:szCs w:val="24"/>
    </w:rPr>
  </w:style>
  <w:style w:type="paragraph" w:customStyle="1" w:styleId="title4">
    <w:name w:val="title 4"/>
    <w:uiPriority w:val="2"/>
    <w:rsid w:val="0049473B"/>
    <w:pPr>
      <w:spacing w:after="360"/>
      <w:ind w:left="720"/>
    </w:pPr>
    <w:rPr>
      <w:rFonts w:ascii="Calibri" w:hAnsi="Calibri"/>
      <w:color w:val="000000"/>
      <w:sz w:val="18"/>
      <w:szCs w:val="24"/>
    </w:rPr>
  </w:style>
  <w:style w:type="character" w:styleId="CommentReference">
    <w:name w:val="annotation reference"/>
    <w:basedOn w:val="DefaultParagraphFont"/>
    <w:uiPriority w:val="1"/>
    <w:semiHidden/>
    <w:rsid w:val="0049473B"/>
    <w:rPr>
      <w:sz w:val="16"/>
      <w:szCs w:val="16"/>
    </w:rPr>
  </w:style>
  <w:style w:type="paragraph" w:customStyle="1" w:styleId="Cover2">
    <w:name w:val="Cover 2"/>
    <w:basedOn w:val="Cover1"/>
    <w:uiPriority w:val="1"/>
    <w:rsid w:val="0049473B"/>
    <w:pPr>
      <w:spacing w:before="0" w:after="1000"/>
    </w:pPr>
    <w:rPr>
      <w:b/>
      <w:sz w:val="56"/>
    </w:rPr>
  </w:style>
  <w:style w:type="paragraph" w:customStyle="1" w:styleId="Cover1">
    <w:name w:val="Cover 1"/>
    <w:uiPriority w:val="1"/>
    <w:rsid w:val="0049473B"/>
    <w:pPr>
      <w:spacing w:before="720" w:after="1980"/>
      <w:ind w:left="288"/>
    </w:pPr>
    <w:rPr>
      <w:rFonts w:ascii="Calibri" w:hAnsi="Calibri" w:cs="Arial"/>
      <w:bCs/>
      <w:color w:val="333333"/>
      <w:kern w:val="32"/>
      <w:sz w:val="32"/>
      <w:szCs w:val="32"/>
    </w:rPr>
  </w:style>
  <w:style w:type="paragraph" w:customStyle="1" w:styleId="Cover3">
    <w:name w:val="Cover 3"/>
    <w:basedOn w:val="Cover2"/>
    <w:uiPriority w:val="1"/>
    <w:rsid w:val="0049473B"/>
    <w:pPr>
      <w:spacing w:after="2000"/>
    </w:pPr>
    <w:rPr>
      <w:b w:val="0"/>
      <w:sz w:val="28"/>
    </w:rPr>
  </w:style>
  <w:style w:type="paragraph" w:customStyle="1" w:styleId="Tabletitleappd">
    <w:name w:val="Table_title_appd"/>
    <w:basedOn w:val="Normal"/>
    <w:uiPriority w:val="2"/>
    <w:rsid w:val="002F2C32"/>
    <w:pPr>
      <w:keepNext/>
      <w:spacing w:before="360" w:after="120"/>
      <w:jc w:val="left"/>
    </w:pPr>
    <w:rPr>
      <w:rFonts w:ascii="Calibri" w:hAnsi="Calibri"/>
      <w:sz w:val="20"/>
    </w:rPr>
  </w:style>
  <w:style w:type="paragraph" w:customStyle="1" w:styleId="SectionDivider--Append">
    <w:name w:val="Section Divider -- Append"/>
    <w:basedOn w:val="SectionDivider"/>
    <w:uiPriority w:val="2"/>
    <w:qFormat/>
    <w:rsid w:val="0049473B"/>
    <w:pPr>
      <w:pageBreakBefore/>
      <w:numPr>
        <w:numId w:val="8"/>
      </w:numPr>
      <w:ind w:left="5040"/>
    </w:pPr>
    <w:rPr>
      <w:color w:val="595959" w:themeColor="text1" w:themeTint="A6"/>
    </w:rPr>
  </w:style>
  <w:style w:type="paragraph" w:styleId="TOC4">
    <w:name w:val="toc 4"/>
    <w:basedOn w:val="Normal"/>
    <w:next w:val="Normal"/>
    <w:autoRedefine/>
    <w:uiPriority w:val="2"/>
    <w:semiHidden/>
    <w:rsid w:val="0049473B"/>
    <w:pPr>
      <w:ind w:left="720"/>
    </w:pPr>
  </w:style>
  <w:style w:type="paragraph" w:styleId="TOC9">
    <w:name w:val="toc 9"/>
    <w:basedOn w:val="Normal"/>
    <w:next w:val="Normal"/>
    <w:autoRedefine/>
    <w:uiPriority w:val="2"/>
    <w:semiHidden/>
    <w:rsid w:val="0049473B"/>
    <w:pPr>
      <w:ind w:left="1920"/>
    </w:pPr>
  </w:style>
  <w:style w:type="paragraph" w:styleId="TOAHeading">
    <w:name w:val="toa heading"/>
    <w:basedOn w:val="Normal"/>
    <w:next w:val="Normal"/>
    <w:uiPriority w:val="2"/>
    <w:semiHidden/>
    <w:rsid w:val="0049473B"/>
    <w:pPr>
      <w:spacing w:before="120"/>
    </w:pPr>
    <w:rPr>
      <w:rFonts w:ascii="Verdana" w:hAnsi="Verdana" w:cs="Arial"/>
      <w:b/>
      <w:bCs/>
    </w:rPr>
  </w:style>
  <w:style w:type="paragraph" w:styleId="TableofAuthorities">
    <w:name w:val="table of authorities"/>
    <w:basedOn w:val="Normal"/>
    <w:next w:val="Normal"/>
    <w:uiPriority w:val="2"/>
    <w:semiHidden/>
    <w:rsid w:val="0049473B"/>
    <w:pPr>
      <w:ind w:left="240" w:hanging="240"/>
    </w:pPr>
  </w:style>
  <w:style w:type="paragraph" w:customStyle="1" w:styleId="NumItem">
    <w:name w:val="Num Item"/>
    <w:basedOn w:val="Normal"/>
    <w:uiPriority w:val="2"/>
    <w:rsid w:val="0049473B"/>
    <w:pPr>
      <w:numPr>
        <w:numId w:val="6"/>
      </w:numPr>
      <w:jc w:val="left"/>
    </w:pPr>
  </w:style>
  <w:style w:type="paragraph" w:customStyle="1" w:styleId="TableTextCentered">
    <w:name w:val="Table Text Centered"/>
    <w:basedOn w:val="TableText"/>
    <w:uiPriority w:val="2"/>
    <w:rsid w:val="0049473B"/>
    <w:pPr>
      <w:jc w:val="center"/>
    </w:pPr>
  </w:style>
  <w:style w:type="paragraph" w:customStyle="1" w:styleId="TableTextBullet">
    <w:name w:val="Table Text Bullet"/>
    <w:basedOn w:val="TableText"/>
    <w:uiPriority w:val="2"/>
    <w:rsid w:val="0049473B"/>
    <w:pPr>
      <w:numPr>
        <w:numId w:val="9"/>
      </w:numPr>
    </w:pPr>
  </w:style>
  <w:style w:type="paragraph" w:customStyle="1" w:styleId="bullettext">
    <w:name w:val="bullet text"/>
    <w:basedOn w:val="Bullet"/>
    <w:uiPriority w:val="1"/>
    <w:rsid w:val="0049473B"/>
    <w:pPr>
      <w:numPr>
        <w:numId w:val="0"/>
      </w:numPr>
      <w:spacing w:after="240"/>
      <w:ind w:left="1008"/>
    </w:pPr>
    <w:rPr>
      <w:szCs w:val="24"/>
    </w:rPr>
  </w:style>
  <w:style w:type="paragraph" w:styleId="CommentText">
    <w:name w:val="annotation text"/>
    <w:basedOn w:val="Normal"/>
    <w:uiPriority w:val="1"/>
    <w:semiHidden/>
    <w:rsid w:val="0049473B"/>
    <w:rPr>
      <w:sz w:val="20"/>
    </w:rPr>
  </w:style>
  <w:style w:type="paragraph" w:styleId="CommentSubject">
    <w:name w:val="annotation subject"/>
    <w:basedOn w:val="CommentText"/>
    <w:next w:val="CommentText"/>
    <w:uiPriority w:val="1"/>
    <w:semiHidden/>
    <w:rsid w:val="0049473B"/>
    <w:rPr>
      <w:b/>
      <w:bCs/>
    </w:rPr>
  </w:style>
  <w:style w:type="paragraph" w:styleId="BalloonText">
    <w:name w:val="Balloon Text"/>
    <w:basedOn w:val="Normal"/>
    <w:uiPriority w:val="1"/>
    <w:semiHidden/>
    <w:rsid w:val="0049473B"/>
    <w:rPr>
      <w:rFonts w:ascii="Tahoma" w:hAnsi="Tahoma" w:cs="Tahoma"/>
      <w:sz w:val="16"/>
      <w:szCs w:val="16"/>
    </w:rPr>
  </w:style>
  <w:style w:type="paragraph" w:styleId="FootnoteText">
    <w:name w:val="footnote text"/>
    <w:basedOn w:val="Normal"/>
    <w:link w:val="FootnoteTextChar"/>
    <w:uiPriority w:val="99"/>
    <w:semiHidden/>
    <w:rsid w:val="0049473B"/>
    <w:rPr>
      <w:sz w:val="20"/>
    </w:rPr>
  </w:style>
  <w:style w:type="character" w:styleId="FootnoteReference">
    <w:name w:val="footnote reference"/>
    <w:basedOn w:val="DefaultParagraphFont"/>
    <w:uiPriority w:val="99"/>
    <w:semiHidden/>
    <w:rsid w:val="0049473B"/>
    <w:rPr>
      <w:vertAlign w:val="superscript"/>
    </w:rPr>
  </w:style>
  <w:style w:type="table" w:customStyle="1" w:styleId="TableKAI2010">
    <w:name w:val="Table KAI 2010"/>
    <w:basedOn w:val="TableNormal"/>
    <w:rsid w:val="0049473B"/>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14" w:type="dxa"/>
        <w:left w:w="144" w:type="dxa"/>
        <w:bottom w:w="58" w:type="dxa"/>
        <w:right w:w="144" w:type="dxa"/>
      </w:tblCellMar>
    </w:tblPr>
    <w:trPr>
      <w:jc w:val="center"/>
    </w:trPr>
    <w:tcPr>
      <w:tcMar>
        <w:top w:w="14" w:type="dxa"/>
        <w:left w:w="144" w:type="dxa"/>
        <w:bottom w:w="58" w:type="dxa"/>
        <w:right w:w="144" w:type="dxa"/>
      </w:tcMar>
      <w:vAlign w:val="bottom"/>
    </w:tcPr>
    <w:tblStylePr w:type="firstRow">
      <w:tblPr/>
      <w:tcPr>
        <w:shd w:val="clear" w:color="auto" w:fill="595959" w:themeFill="text1" w:themeFillTint="A6"/>
      </w:tcPr>
    </w:tblStylePr>
  </w:style>
  <w:style w:type="paragraph" w:customStyle="1" w:styleId="filename">
    <w:name w:val="filename"/>
    <w:basedOn w:val="Normal"/>
    <w:uiPriority w:val="1"/>
    <w:rsid w:val="0049473B"/>
    <w:pPr>
      <w:spacing w:before="240" w:after="0"/>
      <w:jc w:val="left"/>
    </w:pPr>
    <w:rPr>
      <w:rFonts w:ascii="Tahoma" w:hAnsi="Tahoma"/>
      <w:i/>
      <w:caps/>
      <w:noProof/>
      <w:sz w:val="16"/>
    </w:rPr>
  </w:style>
  <w:style w:type="paragraph" w:customStyle="1" w:styleId="TableNote0">
    <w:name w:val="Table Note"/>
    <w:uiPriority w:val="2"/>
    <w:rsid w:val="0049473B"/>
    <w:pPr>
      <w:spacing w:after="120"/>
    </w:pPr>
    <w:rPr>
      <w:rFonts w:ascii="Palatino Linotype" w:hAnsi="Palatino Linotype"/>
      <w:sz w:val="18"/>
    </w:rPr>
  </w:style>
  <w:style w:type="paragraph" w:styleId="TOCHeading">
    <w:name w:val="TOC Heading"/>
    <w:basedOn w:val="Heading1"/>
    <w:next w:val="Normal"/>
    <w:uiPriority w:val="39"/>
    <w:semiHidden/>
    <w:unhideWhenUsed/>
    <w:qFormat/>
    <w:rsid w:val="0049473B"/>
    <w:pPr>
      <w:keepLines/>
      <w:spacing w:before="480" w:line="276" w:lineRule="auto"/>
      <w:outlineLvl w:val="9"/>
    </w:pPr>
    <w:rPr>
      <w:rFonts w:asciiTheme="majorHAnsi" w:eastAsiaTheme="majorEastAsia" w:hAnsiTheme="majorHAnsi" w:cstheme="majorBidi"/>
      <w:smallCaps/>
      <w:color w:val="365F91" w:themeColor="accent1" w:themeShade="BF"/>
      <w:sz w:val="28"/>
      <w:szCs w:val="28"/>
      <w:lang w:eastAsia="ja-JP"/>
    </w:rPr>
  </w:style>
  <w:style w:type="paragraph" w:styleId="TOC1">
    <w:name w:val="toc 1"/>
    <w:basedOn w:val="Normal"/>
    <w:next w:val="Normal"/>
    <w:autoRedefine/>
    <w:uiPriority w:val="39"/>
    <w:unhideWhenUsed/>
    <w:qFormat/>
    <w:rsid w:val="0049473B"/>
    <w:pPr>
      <w:tabs>
        <w:tab w:val="left" w:pos="1440"/>
        <w:tab w:val="right" w:leader="dot" w:pos="9360"/>
      </w:tabs>
      <w:spacing w:after="100" w:line="276" w:lineRule="auto"/>
      <w:jc w:val="left"/>
    </w:pPr>
    <w:rPr>
      <w:rFonts w:eastAsiaTheme="minorEastAsia" w:cstheme="minorBidi"/>
      <w:szCs w:val="22"/>
      <w:lang w:eastAsia="ja-JP"/>
    </w:rPr>
  </w:style>
  <w:style w:type="paragraph" w:styleId="TableofFigures">
    <w:name w:val="table of figures"/>
    <w:basedOn w:val="Normal"/>
    <w:next w:val="Normal"/>
    <w:uiPriority w:val="99"/>
    <w:rsid w:val="0049473B"/>
    <w:pPr>
      <w:tabs>
        <w:tab w:val="left" w:pos="1440"/>
        <w:tab w:val="right" w:leader="dot" w:pos="9360"/>
      </w:tabs>
      <w:spacing w:after="120"/>
      <w:jc w:val="left"/>
    </w:pPr>
  </w:style>
  <w:style w:type="table" w:customStyle="1" w:styleId="KAITABLE2010">
    <w:name w:val="KAI TABLE 2010"/>
    <w:basedOn w:val="TableNormal"/>
    <w:uiPriority w:val="99"/>
    <w:rsid w:val="0049473B"/>
    <w:tblPr/>
  </w:style>
  <w:style w:type="numbering" w:customStyle="1" w:styleId="Figures">
    <w:name w:val="Figures"/>
    <w:uiPriority w:val="99"/>
    <w:rsid w:val="0049473B"/>
    <w:pPr>
      <w:numPr>
        <w:numId w:val="5"/>
      </w:numPr>
    </w:pPr>
  </w:style>
  <w:style w:type="table" w:styleId="TableGrid">
    <w:name w:val="Table Grid"/>
    <w:basedOn w:val="TableNormal"/>
    <w:rsid w:val="004947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moProject">
    <w:name w:val="Memo Project"/>
    <w:basedOn w:val="Normal"/>
    <w:uiPriority w:val="2"/>
    <w:rsid w:val="0049473B"/>
    <w:pPr>
      <w:tabs>
        <w:tab w:val="right" w:pos="9360"/>
      </w:tabs>
      <w:spacing w:after="0" w:line="240" w:lineRule="auto"/>
      <w:jc w:val="left"/>
    </w:pPr>
  </w:style>
  <w:style w:type="paragraph" w:customStyle="1" w:styleId="ProjectName">
    <w:name w:val="ProjectName"/>
    <w:basedOn w:val="Normal"/>
    <w:uiPriority w:val="1"/>
    <w:rsid w:val="0049473B"/>
    <w:pPr>
      <w:spacing w:after="0"/>
    </w:pPr>
  </w:style>
  <w:style w:type="paragraph" w:customStyle="1" w:styleId="ProjectNum">
    <w:name w:val="ProjectNum"/>
    <w:basedOn w:val="title4"/>
    <w:qFormat/>
    <w:rsid w:val="0049473B"/>
  </w:style>
  <w:style w:type="paragraph" w:styleId="ListParagraph">
    <w:name w:val="List Paragraph"/>
    <w:basedOn w:val="Normal"/>
    <w:uiPriority w:val="34"/>
    <w:qFormat/>
    <w:rsid w:val="00CF0AFB"/>
    <w:pPr>
      <w:ind w:left="720"/>
      <w:contextualSpacing/>
    </w:pPr>
  </w:style>
  <w:style w:type="character" w:customStyle="1" w:styleId="FootnoteTextChar">
    <w:name w:val="Footnote Text Char"/>
    <w:basedOn w:val="DefaultParagraphFont"/>
    <w:link w:val="FootnoteText"/>
    <w:uiPriority w:val="99"/>
    <w:semiHidden/>
    <w:rsid w:val="00B176B3"/>
    <w:rPr>
      <w:rFonts w:asciiTheme="minorHAnsi" w:hAnsiTheme="minorHAnsi"/>
    </w:rPr>
  </w:style>
  <w:style w:type="character" w:customStyle="1" w:styleId="FigureStyleChar">
    <w:name w:val="Figure Style Char"/>
    <w:basedOn w:val="DefaultParagraphFont"/>
    <w:link w:val="FigureStyle"/>
    <w:locked/>
    <w:rsid w:val="00B176B3"/>
    <w:rPr>
      <w:rFonts w:ascii="Arial Narrow" w:hAnsi="Arial Narrow"/>
      <w:b/>
      <w:bCs/>
      <w:color w:val="002060"/>
      <w:sz w:val="24"/>
      <w:szCs w:val="18"/>
    </w:rPr>
  </w:style>
  <w:style w:type="paragraph" w:customStyle="1" w:styleId="FigureStyle">
    <w:name w:val="Figure Style"/>
    <w:basedOn w:val="Caption"/>
    <w:link w:val="FigureStyleChar"/>
    <w:qFormat/>
    <w:rsid w:val="00B176B3"/>
    <w:pPr>
      <w:keepNext w:val="0"/>
      <w:tabs>
        <w:tab w:val="clear" w:pos="864"/>
      </w:tabs>
      <w:spacing w:before="120" w:after="120" w:line="312" w:lineRule="auto"/>
      <w:ind w:left="0" w:firstLine="0"/>
      <w:jc w:val="center"/>
    </w:pPr>
    <w:rPr>
      <w:rFonts w:ascii="Arial Narrow" w:hAnsi="Arial Narrow"/>
      <w:color w:val="002060"/>
      <w:sz w:val="24"/>
    </w:rPr>
  </w:style>
  <w:style w:type="paragraph" w:styleId="Revision">
    <w:name w:val="Revision"/>
    <w:hidden/>
    <w:uiPriority w:val="99"/>
    <w:semiHidden/>
    <w:rsid w:val="00FB4A55"/>
    <w:rPr>
      <w:rFonts w:asciiTheme="minorHAnsi" w:hAnsiTheme="minorHAnsi"/>
      <w:sz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1" w:defSemiHidden="1" w:defUnhideWhenUsed="1" w:defQFormat="0" w:count="267">
    <w:lsdException w:name="Normal" w:semiHidden="0" w:uiPriority="0" w:unhideWhenUsed="0" w:qFormat="1"/>
    <w:lsdException w:name="heading 1" w:semiHidden="0" w:unhideWhenUsed="0"/>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2"/>
    <w:lsdException w:name="toc 5" w:uiPriority="2"/>
    <w:lsdException w:name="toc 6" w:uiPriority="2"/>
    <w:lsdException w:name="toc 7" w:uiPriority="2"/>
    <w:lsdException w:name="toc 8" w:uiPriority="2"/>
    <w:lsdException w:name="toc 9" w:uiPriority="2"/>
    <w:lsdException w:name="Normal Indent" w:uiPriority="2"/>
    <w:lsdException w:name="footnote text" w:uiPriority="99"/>
    <w:lsdException w:name="caption" w:uiPriority="0"/>
    <w:lsdException w:name="table of figures" w:uiPriority="99"/>
    <w:lsdException w:name="footnote reference" w:uiPriority="99"/>
    <w:lsdException w:name="page number" w:uiPriority="2"/>
    <w:lsdException w:name="table of authorities" w:uiPriority="2"/>
    <w:lsdException w:name="toa heading" w:uiPriority="2"/>
    <w:lsdException w:name="List Bullet" w:semiHidden="0" w:unhideWhenUsed="0"/>
    <w:lsdException w:name="List 3" w:semiHidden="0" w:unhideWhenUsed="0"/>
    <w:lsdException w:name="List 4" w:semiHidden="0" w:unhideWhenUsed="0"/>
    <w:lsdException w:name="Title" w:semiHidden="0" w:uiPriority="2" w:unhideWhenUsed="0" w:qFormat="1"/>
    <w:lsdException w:name="Signature" w:uiPriority="2"/>
    <w:lsdException w:name="Message Header" w:semiHidden="0" w:unhideWhenUsed="0"/>
    <w:lsdException w:name="Subtitle" w:semiHidden="0" w:uiPriority="2" w:unhideWhenUsed="0" w:qFormat="1"/>
    <w:lsdException w:name="Salutation" w:semiHidden="0" w:uiPriority="2" w:unhideWhenUsed="0"/>
    <w:lsdException w:name="Date" w:semiHidden="0" w:unhideWhenUsed="0"/>
    <w:lsdException w:name="Note Heading" w:uiPriority="2"/>
    <w:lsdException w:name="Hyperlink" w:uiPriority="99"/>
    <w:lsdException w:name="Strong" w:semiHidden="0" w:uiPriority="2" w:unhideWhenUsed="0" w:qFormat="1"/>
    <w:lsdException w:name="Emphasis" w:semiHidden="0" w:uiPriority="2" w:unhideWhenUsed="0" w:qFormat="1"/>
    <w:lsdException w:name="Plain Text" w:uiPriority="2"/>
    <w:lsdException w:name="HTML Top of Form" w:uiPriority="0"/>
    <w:lsdException w:name="HTML Bottom of Form" w:uiPriority="0"/>
    <w:lsdException w:name="Normal (Web)" w:uiPriority="2"/>
    <w:lsdException w:name="Normal Table" w:uiPriority="0"/>
    <w:lsdException w:name="No List" w:uiPriority="99"/>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Table Grid" w:semiHidden="0" w:uiPriority="0" w:unhideWhenUsed="0"/>
    <w:lsdException w:name="Table Theme" w:uiPriority="0"/>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73B"/>
    <w:pPr>
      <w:spacing w:after="240" w:line="320" w:lineRule="atLeast"/>
      <w:jc w:val="both"/>
    </w:pPr>
    <w:rPr>
      <w:rFonts w:asciiTheme="minorHAnsi" w:hAnsiTheme="minorHAnsi"/>
      <w:sz w:val="23"/>
    </w:rPr>
  </w:style>
  <w:style w:type="paragraph" w:styleId="Heading1">
    <w:name w:val="heading 1"/>
    <w:next w:val="Normal"/>
    <w:link w:val="Heading1Char"/>
    <w:uiPriority w:val="1"/>
    <w:rsid w:val="0049473B"/>
    <w:pPr>
      <w:keepNext/>
      <w:pageBreakBefore/>
      <w:spacing w:before="360" w:after="120"/>
      <w:outlineLvl w:val="0"/>
    </w:pPr>
    <w:rPr>
      <w:rFonts w:ascii="Calibri" w:hAnsi="Calibri"/>
      <w:b/>
      <w:bCs/>
      <w:caps/>
      <w:color w:val="595959" w:themeColor="text1" w:themeTint="A6"/>
      <w:sz w:val="36"/>
      <w:szCs w:val="32"/>
    </w:rPr>
  </w:style>
  <w:style w:type="paragraph" w:styleId="Heading2">
    <w:name w:val="heading 2"/>
    <w:basedOn w:val="Heading1"/>
    <w:next w:val="Normal"/>
    <w:uiPriority w:val="1"/>
    <w:qFormat/>
    <w:rsid w:val="0049473B"/>
    <w:pPr>
      <w:pageBreakBefore w:val="0"/>
      <w:spacing w:before="480"/>
      <w:outlineLvl w:val="1"/>
    </w:pPr>
    <w:rPr>
      <w:b w:val="0"/>
      <w:bCs w:val="0"/>
      <w:iCs/>
      <w:smallCaps/>
      <w:color w:val="404040" w:themeColor="text1" w:themeTint="BF"/>
      <w:sz w:val="30"/>
      <w:szCs w:val="28"/>
    </w:rPr>
  </w:style>
  <w:style w:type="paragraph" w:styleId="Heading3">
    <w:name w:val="heading 3"/>
    <w:basedOn w:val="Heading2"/>
    <w:next w:val="Normal"/>
    <w:link w:val="Heading3Char"/>
    <w:uiPriority w:val="1"/>
    <w:qFormat/>
    <w:rsid w:val="0049473B"/>
    <w:pPr>
      <w:outlineLvl w:val="2"/>
    </w:pPr>
    <w:rPr>
      <w:bCs/>
      <w:caps w:val="0"/>
      <w:smallCaps w:val="0"/>
      <w:color w:val="000000" w:themeColor="text1"/>
      <w:sz w:val="26"/>
      <w:szCs w:val="26"/>
    </w:rPr>
  </w:style>
  <w:style w:type="paragraph" w:styleId="Heading4">
    <w:name w:val="heading 4"/>
    <w:basedOn w:val="Heading3"/>
    <w:next w:val="Normal"/>
    <w:uiPriority w:val="1"/>
    <w:qFormat/>
    <w:rsid w:val="0049473B"/>
    <w:pPr>
      <w:keepLines/>
      <w:outlineLvl w:val="3"/>
    </w:pPr>
    <w:rPr>
      <w:b/>
      <w:i/>
      <w:color w:val="595959" w:themeColor="text1" w:themeTint="A6"/>
      <w:spacing w:val="-2"/>
      <w:kern w:val="28"/>
      <w:sz w:val="24"/>
    </w:rPr>
  </w:style>
  <w:style w:type="paragraph" w:styleId="Heading5">
    <w:name w:val="heading 5"/>
    <w:basedOn w:val="Heading4"/>
    <w:next w:val="Normal"/>
    <w:uiPriority w:val="1"/>
    <w:qFormat/>
    <w:rsid w:val="0049473B"/>
    <w:pPr>
      <w:spacing w:before="360"/>
      <w:outlineLvl w:val="4"/>
    </w:pPr>
    <w:rPr>
      <w:b w:val="0"/>
    </w:rPr>
  </w:style>
  <w:style w:type="paragraph" w:styleId="Heading6">
    <w:name w:val="heading 6"/>
    <w:basedOn w:val="Heading5"/>
    <w:next w:val="Normal"/>
    <w:uiPriority w:val="1"/>
    <w:qFormat/>
    <w:rsid w:val="0049473B"/>
    <w:pPr>
      <w:outlineLvl w:val="5"/>
    </w:pPr>
    <w:rPr>
      <w:b/>
      <w:i w:val="0"/>
      <w:iCs w:val="0"/>
      <w:sz w:val="23"/>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9473B"/>
    <w:rPr>
      <w:rFonts w:ascii="Calibri" w:hAnsi="Calibri"/>
      <w:b/>
      <w:bCs/>
      <w:caps/>
      <w:color w:val="595959" w:themeColor="text1" w:themeTint="A6"/>
      <w:sz w:val="36"/>
      <w:szCs w:val="32"/>
    </w:rPr>
  </w:style>
  <w:style w:type="character" w:customStyle="1" w:styleId="Heading3Char">
    <w:name w:val="Heading 3 Char"/>
    <w:basedOn w:val="DefaultParagraphFont"/>
    <w:link w:val="Heading3"/>
    <w:uiPriority w:val="1"/>
    <w:rsid w:val="0049473B"/>
    <w:rPr>
      <w:rFonts w:ascii="Calibri" w:hAnsi="Calibri"/>
      <w:bCs/>
      <w:iCs/>
      <w:color w:val="000000" w:themeColor="text1"/>
      <w:sz w:val="26"/>
      <w:szCs w:val="26"/>
    </w:rPr>
  </w:style>
  <w:style w:type="paragraph" w:styleId="Header">
    <w:name w:val="header"/>
    <w:basedOn w:val="Normal"/>
    <w:uiPriority w:val="1"/>
    <w:rsid w:val="0049473B"/>
    <w:pPr>
      <w:pBdr>
        <w:bottom w:val="single" w:sz="4" w:space="6" w:color="404040" w:themeColor="text1" w:themeTint="BF"/>
      </w:pBdr>
      <w:tabs>
        <w:tab w:val="right" w:pos="9720"/>
      </w:tabs>
      <w:spacing w:after="0" w:line="240" w:lineRule="auto"/>
      <w:jc w:val="left"/>
    </w:pPr>
    <w:rPr>
      <w:i/>
      <w:sz w:val="16"/>
    </w:rPr>
  </w:style>
  <w:style w:type="paragraph" w:styleId="Date">
    <w:name w:val="Date"/>
    <w:basedOn w:val="Normal"/>
    <w:next w:val="Normal"/>
    <w:link w:val="DateChar"/>
    <w:uiPriority w:val="1"/>
    <w:rsid w:val="0049473B"/>
    <w:pPr>
      <w:jc w:val="left"/>
    </w:pPr>
    <w:rPr>
      <w:rFonts w:ascii="Calibri" w:hAnsi="Calibri"/>
      <w:sz w:val="32"/>
    </w:rPr>
  </w:style>
  <w:style w:type="character" w:customStyle="1" w:styleId="DateChar">
    <w:name w:val="Date Char"/>
    <w:basedOn w:val="DefaultParagraphFont"/>
    <w:link w:val="Date"/>
    <w:uiPriority w:val="1"/>
    <w:rsid w:val="0049473B"/>
    <w:rPr>
      <w:rFonts w:ascii="Calibri" w:hAnsi="Calibri"/>
      <w:sz w:val="32"/>
    </w:rPr>
  </w:style>
  <w:style w:type="paragraph" w:styleId="Footer">
    <w:name w:val="footer"/>
    <w:basedOn w:val="Normal"/>
    <w:uiPriority w:val="1"/>
    <w:rsid w:val="005C60DC"/>
    <w:pPr>
      <w:pBdr>
        <w:top w:val="single" w:sz="4" w:space="6" w:color="404040" w:themeColor="text1" w:themeTint="BF"/>
      </w:pBdr>
      <w:tabs>
        <w:tab w:val="left" w:pos="576"/>
        <w:tab w:val="center" w:pos="5040"/>
        <w:tab w:val="right" w:pos="9720"/>
      </w:tabs>
      <w:spacing w:after="0" w:line="240" w:lineRule="auto"/>
      <w:jc w:val="left"/>
    </w:pPr>
    <w:rPr>
      <w:i/>
      <w:sz w:val="16"/>
    </w:rPr>
  </w:style>
  <w:style w:type="character" w:styleId="PageNumber">
    <w:name w:val="page number"/>
    <w:basedOn w:val="DefaultParagraphFont"/>
    <w:uiPriority w:val="2"/>
    <w:rsid w:val="0049473B"/>
    <w:rPr>
      <w:rFonts w:ascii="Arial" w:hAnsi="Arial"/>
    </w:rPr>
  </w:style>
  <w:style w:type="paragraph" w:customStyle="1" w:styleId="DRAFT">
    <w:name w:val="DRAFT"/>
    <w:basedOn w:val="Normal"/>
    <w:uiPriority w:val="1"/>
    <w:rsid w:val="0049473B"/>
    <w:pPr>
      <w:spacing w:after="1000" w:line="240" w:lineRule="auto"/>
      <w:ind w:left="288"/>
      <w:jc w:val="left"/>
    </w:pPr>
    <w:rPr>
      <w:rFonts w:ascii="Calibri" w:hAnsi="Calibri"/>
      <w:b/>
      <w:color w:val="808080"/>
      <w:sz w:val="72"/>
    </w:rPr>
  </w:style>
  <w:style w:type="paragraph" w:customStyle="1" w:styleId="TableText">
    <w:name w:val="Table Text"/>
    <w:basedOn w:val="Normal"/>
    <w:uiPriority w:val="2"/>
    <w:rsid w:val="0049473B"/>
    <w:pPr>
      <w:spacing w:before="100" w:beforeAutospacing="1" w:after="100" w:afterAutospacing="1" w:line="240" w:lineRule="auto"/>
      <w:jc w:val="left"/>
    </w:pPr>
    <w:rPr>
      <w:sz w:val="16"/>
    </w:rPr>
  </w:style>
  <w:style w:type="paragraph" w:customStyle="1" w:styleId="Bullet">
    <w:name w:val="Bullet"/>
    <w:basedOn w:val="Normal"/>
    <w:uiPriority w:val="1"/>
    <w:rsid w:val="0049473B"/>
    <w:pPr>
      <w:numPr>
        <w:numId w:val="2"/>
      </w:numPr>
      <w:spacing w:after="120"/>
    </w:pPr>
  </w:style>
  <w:style w:type="paragraph" w:styleId="TOC2">
    <w:name w:val="toc 2"/>
    <w:basedOn w:val="Normal"/>
    <w:next w:val="Normal"/>
    <w:uiPriority w:val="39"/>
    <w:qFormat/>
    <w:rsid w:val="0049473B"/>
    <w:pPr>
      <w:tabs>
        <w:tab w:val="right" w:leader="dot" w:pos="9360"/>
      </w:tabs>
      <w:spacing w:after="60"/>
      <w:ind w:left="245"/>
    </w:pPr>
    <w:rPr>
      <w:rFonts w:ascii="Calibri" w:hAnsi="Calibri"/>
      <w:noProof/>
      <w:sz w:val="18"/>
    </w:rPr>
  </w:style>
  <w:style w:type="character" w:styleId="Hyperlink">
    <w:name w:val="Hyperlink"/>
    <w:basedOn w:val="DefaultParagraphFont"/>
    <w:uiPriority w:val="99"/>
    <w:rsid w:val="0049473B"/>
    <w:rPr>
      <w:rFonts w:asciiTheme="minorHAnsi" w:hAnsiTheme="minorHAnsi"/>
      <w:color w:val="0000FF"/>
      <w:u w:val="single"/>
    </w:rPr>
  </w:style>
  <w:style w:type="paragraph" w:customStyle="1" w:styleId="Bullet2">
    <w:name w:val="Bullet 2"/>
    <w:basedOn w:val="Bullet"/>
    <w:uiPriority w:val="1"/>
    <w:rsid w:val="0049473B"/>
    <w:pPr>
      <w:numPr>
        <w:numId w:val="3"/>
      </w:numPr>
      <w:spacing w:after="240"/>
      <w:jc w:val="left"/>
    </w:pPr>
  </w:style>
  <w:style w:type="paragraph" w:styleId="TOC3">
    <w:name w:val="toc 3"/>
    <w:basedOn w:val="Normal"/>
    <w:next w:val="Normal"/>
    <w:uiPriority w:val="39"/>
    <w:qFormat/>
    <w:rsid w:val="0049473B"/>
    <w:pPr>
      <w:ind w:left="480"/>
    </w:pPr>
    <w:rPr>
      <w:rFonts w:ascii="Calibri" w:hAnsi="Calibri"/>
      <w:i/>
      <w:sz w:val="18"/>
    </w:rPr>
  </w:style>
  <w:style w:type="paragraph" w:styleId="TOC7">
    <w:name w:val="toc 7"/>
    <w:basedOn w:val="Normal"/>
    <w:next w:val="Normal"/>
    <w:autoRedefine/>
    <w:uiPriority w:val="2"/>
    <w:semiHidden/>
    <w:rsid w:val="0049473B"/>
    <w:pPr>
      <w:ind w:left="1440"/>
    </w:pPr>
  </w:style>
  <w:style w:type="paragraph" w:styleId="Caption">
    <w:name w:val="caption"/>
    <w:basedOn w:val="Normal"/>
    <w:next w:val="Normal"/>
    <w:rsid w:val="002F2C32"/>
    <w:pPr>
      <w:keepNext/>
      <w:tabs>
        <w:tab w:val="left" w:pos="864"/>
      </w:tabs>
      <w:spacing w:before="240" w:line="240" w:lineRule="auto"/>
      <w:ind w:left="864" w:hanging="864"/>
      <w:jc w:val="left"/>
    </w:pPr>
    <w:rPr>
      <w:b/>
      <w:bCs/>
      <w:sz w:val="22"/>
      <w:szCs w:val="18"/>
    </w:rPr>
  </w:style>
  <w:style w:type="paragraph" w:customStyle="1" w:styleId="tablenote">
    <w:name w:val="tablenote"/>
    <w:uiPriority w:val="2"/>
    <w:rsid w:val="0049473B"/>
    <w:pPr>
      <w:spacing w:before="120" w:after="120"/>
    </w:pPr>
    <w:rPr>
      <w:rFonts w:asciiTheme="minorHAnsi" w:hAnsiTheme="minorHAnsi"/>
      <w:kern w:val="22"/>
      <w:sz w:val="16"/>
      <w:szCs w:val="24"/>
    </w:rPr>
  </w:style>
  <w:style w:type="paragraph" w:customStyle="1" w:styleId="SectionDivider">
    <w:name w:val="Section Divider"/>
    <w:basedOn w:val="Normal"/>
    <w:qFormat/>
    <w:rsid w:val="0049473B"/>
    <w:pPr>
      <w:numPr>
        <w:numId w:val="7"/>
      </w:numPr>
      <w:spacing w:before="8000" w:line="360" w:lineRule="atLeast"/>
      <w:jc w:val="right"/>
    </w:pPr>
    <w:rPr>
      <w:rFonts w:ascii="Calibri" w:hAnsi="Calibri"/>
      <w:sz w:val="36"/>
    </w:rPr>
  </w:style>
  <w:style w:type="paragraph" w:customStyle="1" w:styleId="TableHead">
    <w:name w:val="Table Head"/>
    <w:uiPriority w:val="2"/>
    <w:rsid w:val="0049473B"/>
    <w:pPr>
      <w:keepNext/>
      <w:spacing w:before="80" w:after="40"/>
      <w:jc w:val="center"/>
    </w:pPr>
    <w:rPr>
      <w:rFonts w:ascii="Calibri" w:hAnsi="Calibri"/>
      <w:b/>
      <w:snapToGrid w:val="0"/>
      <w:color w:val="FFFFFF" w:themeColor="background1"/>
      <w:kern w:val="22"/>
      <w:sz w:val="16"/>
    </w:rPr>
  </w:style>
  <w:style w:type="paragraph" w:customStyle="1" w:styleId="TOCHeading1">
    <w:name w:val="_TOC Heading1"/>
    <w:link w:val="TOCHeading1Char"/>
    <w:uiPriority w:val="2"/>
    <w:rsid w:val="0049473B"/>
    <w:pPr>
      <w:spacing w:before="480" w:after="240"/>
    </w:pPr>
    <w:rPr>
      <w:rFonts w:ascii="Calibri" w:hAnsi="Calibri" w:cs="Arial"/>
      <w:b/>
      <w:bCs/>
      <w:caps/>
      <w:color w:val="595959" w:themeColor="text1" w:themeTint="A6"/>
      <w:kern w:val="32"/>
      <w:sz w:val="36"/>
      <w:szCs w:val="32"/>
    </w:rPr>
  </w:style>
  <w:style w:type="character" w:customStyle="1" w:styleId="TOCHeading1Char">
    <w:name w:val="_TOC Heading1 Char"/>
    <w:basedOn w:val="DefaultParagraphFont"/>
    <w:link w:val="TOCHeading1"/>
    <w:uiPriority w:val="2"/>
    <w:rsid w:val="0049473B"/>
    <w:rPr>
      <w:rFonts w:ascii="Calibri" w:hAnsi="Calibri" w:cs="Arial"/>
      <w:b/>
      <w:bCs/>
      <w:caps/>
      <w:color w:val="595959" w:themeColor="text1" w:themeTint="A6"/>
      <w:kern w:val="32"/>
      <w:sz w:val="36"/>
      <w:szCs w:val="32"/>
    </w:rPr>
  </w:style>
  <w:style w:type="paragraph" w:customStyle="1" w:styleId="title1">
    <w:name w:val="title 1"/>
    <w:uiPriority w:val="2"/>
    <w:rsid w:val="0049473B"/>
    <w:pPr>
      <w:pageBreakBefore/>
      <w:spacing w:before="1440" w:after="1440"/>
      <w:ind w:left="720"/>
    </w:pPr>
    <w:rPr>
      <w:rFonts w:ascii="Calibri" w:hAnsi="Calibri"/>
      <w:color w:val="333333"/>
      <w:sz w:val="28"/>
      <w:szCs w:val="24"/>
    </w:rPr>
  </w:style>
  <w:style w:type="paragraph" w:customStyle="1" w:styleId="title2">
    <w:name w:val="title 2"/>
    <w:uiPriority w:val="2"/>
    <w:rsid w:val="0049473B"/>
    <w:pPr>
      <w:spacing w:after="720"/>
      <w:ind w:left="720"/>
    </w:pPr>
    <w:rPr>
      <w:rFonts w:ascii="Calibri" w:hAnsi="Calibri"/>
      <w:color w:val="333333"/>
      <w:sz w:val="44"/>
      <w:szCs w:val="24"/>
    </w:rPr>
  </w:style>
  <w:style w:type="paragraph" w:customStyle="1" w:styleId="title3">
    <w:name w:val="title 3"/>
    <w:uiPriority w:val="2"/>
    <w:rsid w:val="0049473B"/>
    <w:pPr>
      <w:spacing w:after="1440"/>
      <w:ind w:left="720"/>
    </w:pPr>
    <w:rPr>
      <w:rFonts w:ascii="Calibri" w:hAnsi="Calibri"/>
      <w:color w:val="333333"/>
      <w:sz w:val="28"/>
      <w:szCs w:val="24"/>
    </w:rPr>
  </w:style>
  <w:style w:type="paragraph" w:customStyle="1" w:styleId="title4">
    <w:name w:val="title 4"/>
    <w:uiPriority w:val="2"/>
    <w:rsid w:val="0049473B"/>
    <w:pPr>
      <w:spacing w:after="360"/>
      <w:ind w:left="720"/>
    </w:pPr>
    <w:rPr>
      <w:rFonts w:ascii="Calibri" w:hAnsi="Calibri"/>
      <w:color w:val="000000"/>
      <w:sz w:val="18"/>
      <w:szCs w:val="24"/>
    </w:rPr>
  </w:style>
  <w:style w:type="character" w:styleId="CommentReference">
    <w:name w:val="annotation reference"/>
    <w:basedOn w:val="DefaultParagraphFont"/>
    <w:uiPriority w:val="1"/>
    <w:semiHidden/>
    <w:rsid w:val="0049473B"/>
    <w:rPr>
      <w:sz w:val="16"/>
      <w:szCs w:val="16"/>
    </w:rPr>
  </w:style>
  <w:style w:type="paragraph" w:customStyle="1" w:styleId="Cover2">
    <w:name w:val="Cover 2"/>
    <w:basedOn w:val="Cover1"/>
    <w:uiPriority w:val="1"/>
    <w:rsid w:val="0049473B"/>
    <w:pPr>
      <w:spacing w:before="0" w:after="1000"/>
    </w:pPr>
    <w:rPr>
      <w:b/>
      <w:sz w:val="56"/>
    </w:rPr>
  </w:style>
  <w:style w:type="paragraph" w:customStyle="1" w:styleId="Cover1">
    <w:name w:val="Cover 1"/>
    <w:uiPriority w:val="1"/>
    <w:rsid w:val="0049473B"/>
    <w:pPr>
      <w:spacing w:before="720" w:after="1980"/>
      <w:ind w:left="288"/>
    </w:pPr>
    <w:rPr>
      <w:rFonts w:ascii="Calibri" w:hAnsi="Calibri" w:cs="Arial"/>
      <w:bCs/>
      <w:color w:val="333333"/>
      <w:kern w:val="32"/>
      <w:sz w:val="32"/>
      <w:szCs w:val="32"/>
    </w:rPr>
  </w:style>
  <w:style w:type="paragraph" w:customStyle="1" w:styleId="Cover3">
    <w:name w:val="Cover 3"/>
    <w:basedOn w:val="Cover2"/>
    <w:uiPriority w:val="1"/>
    <w:rsid w:val="0049473B"/>
    <w:pPr>
      <w:spacing w:after="2000"/>
    </w:pPr>
    <w:rPr>
      <w:b w:val="0"/>
      <w:sz w:val="28"/>
    </w:rPr>
  </w:style>
  <w:style w:type="paragraph" w:customStyle="1" w:styleId="Tabletitleappd">
    <w:name w:val="Table_title_appd"/>
    <w:basedOn w:val="Normal"/>
    <w:uiPriority w:val="2"/>
    <w:rsid w:val="002F2C32"/>
    <w:pPr>
      <w:keepNext/>
      <w:spacing w:before="360" w:after="120"/>
      <w:jc w:val="left"/>
    </w:pPr>
    <w:rPr>
      <w:rFonts w:ascii="Calibri" w:hAnsi="Calibri"/>
      <w:sz w:val="20"/>
    </w:rPr>
  </w:style>
  <w:style w:type="paragraph" w:customStyle="1" w:styleId="SectionDivider--Append">
    <w:name w:val="Section Divider -- Append"/>
    <w:basedOn w:val="SectionDivider"/>
    <w:uiPriority w:val="2"/>
    <w:qFormat/>
    <w:rsid w:val="0049473B"/>
    <w:pPr>
      <w:pageBreakBefore/>
      <w:numPr>
        <w:numId w:val="8"/>
      </w:numPr>
      <w:ind w:left="5040"/>
    </w:pPr>
    <w:rPr>
      <w:color w:val="595959" w:themeColor="text1" w:themeTint="A6"/>
    </w:rPr>
  </w:style>
  <w:style w:type="paragraph" w:styleId="TOC4">
    <w:name w:val="toc 4"/>
    <w:basedOn w:val="Normal"/>
    <w:next w:val="Normal"/>
    <w:autoRedefine/>
    <w:uiPriority w:val="2"/>
    <w:semiHidden/>
    <w:rsid w:val="0049473B"/>
    <w:pPr>
      <w:ind w:left="720"/>
    </w:pPr>
  </w:style>
  <w:style w:type="paragraph" w:styleId="TOC9">
    <w:name w:val="toc 9"/>
    <w:basedOn w:val="Normal"/>
    <w:next w:val="Normal"/>
    <w:autoRedefine/>
    <w:uiPriority w:val="2"/>
    <w:semiHidden/>
    <w:rsid w:val="0049473B"/>
    <w:pPr>
      <w:ind w:left="1920"/>
    </w:pPr>
  </w:style>
  <w:style w:type="paragraph" w:styleId="TOAHeading">
    <w:name w:val="toa heading"/>
    <w:basedOn w:val="Normal"/>
    <w:next w:val="Normal"/>
    <w:uiPriority w:val="2"/>
    <w:semiHidden/>
    <w:rsid w:val="0049473B"/>
    <w:pPr>
      <w:spacing w:before="120"/>
    </w:pPr>
    <w:rPr>
      <w:rFonts w:ascii="Verdana" w:hAnsi="Verdana" w:cs="Arial"/>
      <w:b/>
      <w:bCs/>
    </w:rPr>
  </w:style>
  <w:style w:type="paragraph" w:styleId="TableofAuthorities">
    <w:name w:val="table of authorities"/>
    <w:basedOn w:val="Normal"/>
    <w:next w:val="Normal"/>
    <w:uiPriority w:val="2"/>
    <w:semiHidden/>
    <w:rsid w:val="0049473B"/>
    <w:pPr>
      <w:ind w:left="240" w:hanging="240"/>
    </w:pPr>
  </w:style>
  <w:style w:type="paragraph" w:customStyle="1" w:styleId="NumItem">
    <w:name w:val="Num Item"/>
    <w:basedOn w:val="Normal"/>
    <w:uiPriority w:val="2"/>
    <w:rsid w:val="0049473B"/>
    <w:pPr>
      <w:numPr>
        <w:numId w:val="6"/>
      </w:numPr>
      <w:jc w:val="left"/>
    </w:pPr>
  </w:style>
  <w:style w:type="paragraph" w:customStyle="1" w:styleId="TableTextCentered">
    <w:name w:val="Table Text Centered"/>
    <w:basedOn w:val="TableText"/>
    <w:uiPriority w:val="2"/>
    <w:rsid w:val="0049473B"/>
    <w:pPr>
      <w:jc w:val="center"/>
    </w:pPr>
  </w:style>
  <w:style w:type="paragraph" w:customStyle="1" w:styleId="TableTextBullet">
    <w:name w:val="Table Text Bullet"/>
    <w:basedOn w:val="TableText"/>
    <w:uiPriority w:val="2"/>
    <w:rsid w:val="0049473B"/>
    <w:pPr>
      <w:numPr>
        <w:numId w:val="9"/>
      </w:numPr>
    </w:pPr>
  </w:style>
  <w:style w:type="paragraph" w:customStyle="1" w:styleId="bullettext">
    <w:name w:val="bullet text"/>
    <w:basedOn w:val="Bullet"/>
    <w:uiPriority w:val="1"/>
    <w:rsid w:val="0049473B"/>
    <w:pPr>
      <w:numPr>
        <w:numId w:val="0"/>
      </w:numPr>
      <w:spacing w:after="240"/>
      <w:ind w:left="1008"/>
    </w:pPr>
    <w:rPr>
      <w:szCs w:val="24"/>
    </w:rPr>
  </w:style>
  <w:style w:type="paragraph" w:styleId="CommentText">
    <w:name w:val="annotation text"/>
    <w:basedOn w:val="Normal"/>
    <w:uiPriority w:val="1"/>
    <w:semiHidden/>
    <w:rsid w:val="0049473B"/>
    <w:rPr>
      <w:sz w:val="20"/>
    </w:rPr>
  </w:style>
  <w:style w:type="paragraph" w:styleId="CommentSubject">
    <w:name w:val="annotation subject"/>
    <w:basedOn w:val="CommentText"/>
    <w:next w:val="CommentText"/>
    <w:uiPriority w:val="1"/>
    <w:semiHidden/>
    <w:rsid w:val="0049473B"/>
    <w:rPr>
      <w:b/>
      <w:bCs/>
    </w:rPr>
  </w:style>
  <w:style w:type="paragraph" w:styleId="BalloonText">
    <w:name w:val="Balloon Text"/>
    <w:basedOn w:val="Normal"/>
    <w:uiPriority w:val="1"/>
    <w:semiHidden/>
    <w:rsid w:val="0049473B"/>
    <w:rPr>
      <w:rFonts w:ascii="Tahoma" w:hAnsi="Tahoma" w:cs="Tahoma"/>
      <w:sz w:val="16"/>
      <w:szCs w:val="16"/>
    </w:rPr>
  </w:style>
  <w:style w:type="paragraph" w:styleId="FootnoteText">
    <w:name w:val="footnote text"/>
    <w:basedOn w:val="Normal"/>
    <w:link w:val="FootnoteTextChar"/>
    <w:uiPriority w:val="99"/>
    <w:semiHidden/>
    <w:rsid w:val="0049473B"/>
    <w:rPr>
      <w:sz w:val="20"/>
    </w:rPr>
  </w:style>
  <w:style w:type="character" w:styleId="FootnoteReference">
    <w:name w:val="footnote reference"/>
    <w:basedOn w:val="DefaultParagraphFont"/>
    <w:uiPriority w:val="99"/>
    <w:semiHidden/>
    <w:rsid w:val="0049473B"/>
    <w:rPr>
      <w:vertAlign w:val="superscript"/>
    </w:rPr>
  </w:style>
  <w:style w:type="table" w:customStyle="1" w:styleId="TableKAI2010">
    <w:name w:val="Table KAI 2010"/>
    <w:basedOn w:val="TableNormal"/>
    <w:rsid w:val="0049473B"/>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14" w:type="dxa"/>
        <w:left w:w="144" w:type="dxa"/>
        <w:bottom w:w="58" w:type="dxa"/>
        <w:right w:w="144" w:type="dxa"/>
      </w:tblCellMar>
    </w:tblPr>
    <w:trPr>
      <w:jc w:val="center"/>
    </w:trPr>
    <w:tcPr>
      <w:tcMar>
        <w:top w:w="14" w:type="dxa"/>
        <w:left w:w="144" w:type="dxa"/>
        <w:bottom w:w="58" w:type="dxa"/>
        <w:right w:w="144" w:type="dxa"/>
      </w:tcMar>
      <w:vAlign w:val="bottom"/>
    </w:tcPr>
    <w:tblStylePr w:type="firstRow">
      <w:tblPr/>
      <w:tcPr>
        <w:shd w:val="clear" w:color="auto" w:fill="595959" w:themeFill="text1" w:themeFillTint="A6"/>
      </w:tcPr>
    </w:tblStylePr>
  </w:style>
  <w:style w:type="paragraph" w:customStyle="1" w:styleId="filename">
    <w:name w:val="filename"/>
    <w:basedOn w:val="Normal"/>
    <w:uiPriority w:val="1"/>
    <w:rsid w:val="0049473B"/>
    <w:pPr>
      <w:spacing w:before="240" w:after="0"/>
      <w:jc w:val="left"/>
    </w:pPr>
    <w:rPr>
      <w:rFonts w:ascii="Tahoma" w:hAnsi="Tahoma"/>
      <w:i/>
      <w:caps/>
      <w:noProof/>
      <w:sz w:val="16"/>
    </w:rPr>
  </w:style>
  <w:style w:type="paragraph" w:customStyle="1" w:styleId="TableNote0">
    <w:name w:val="Table Note"/>
    <w:uiPriority w:val="2"/>
    <w:rsid w:val="0049473B"/>
    <w:pPr>
      <w:spacing w:after="120"/>
    </w:pPr>
    <w:rPr>
      <w:rFonts w:ascii="Palatino Linotype" w:hAnsi="Palatino Linotype"/>
      <w:sz w:val="18"/>
    </w:rPr>
  </w:style>
  <w:style w:type="paragraph" w:styleId="TOCHeading">
    <w:name w:val="TOC Heading"/>
    <w:basedOn w:val="Heading1"/>
    <w:next w:val="Normal"/>
    <w:uiPriority w:val="39"/>
    <w:semiHidden/>
    <w:unhideWhenUsed/>
    <w:qFormat/>
    <w:rsid w:val="0049473B"/>
    <w:pPr>
      <w:keepLines/>
      <w:spacing w:before="480" w:line="276" w:lineRule="auto"/>
      <w:outlineLvl w:val="9"/>
    </w:pPr>
    <w:rPr>
      <w:rFonts w:asciiTheme="majorHAnsi" w:eastAsiaTheme="majorEastAsia" w:hAnsiTheme="majorHAnsi" w:cstheme="majorBidi"/>
      <w:smallCaps/>
      <w:color w:val="365F91" w:themeColor="accent1" w:themeShade="BF"/>
      <w:sz w:val="28"/>
      <w:szCs w:val="28"/>
      <w:lang w:eastAsia="ja-JP"/>
    </w:rPr>
  </w:style>
  <w:style w:type="paragraph" w:styleId="TOC1">
    <w:name w:val="toc 1"/>
    <w:basedOn w:val="Normal"/>
    <w:next w:val="Normal"/>
    <w:autoRedefine/>
    <w:uiPriority w:val="39"/>
    <w:unhideWhenUsed/>
    <w:qFormat/>
    <w:rsid w:val="0049473B"/>
    <w:pPr>
      <w:tabs>
        <w:tab w:val="left" w:pos="1440"/>
        <w:tab w:val="right" w:leader="dot" w:pos="9360"/>
      </w:tabs>
      <w:spacing w:after="100" w:line="276" w:lineRule="auto"/>
      <w:jc w:val="left"/>
    </w:pPr>
    <w:rPr>
      <w:rFonts w:eastAsiaTheme="minorEastAsia" w:cstheme="minorBidi"/>
      <w:szCs w:val="22"/>
      <w:lang w:eastAsia="ja-JP"/>
    </w:rPr>
  </w:style>
  <w:style w:type="paragraph" w:styleId="TableofFigures">
    <w:name w:val="table of figures"/>
    <w:basedOn w:val="Normal"/>
    <w:next w:val="Normal"/>
    <w:uiPriority w:val="99"/>
    <w:rsid w:val="0049473B"/>
    <w:pPr>
      <w:tabs>
        <w:tab w:val="left" w:pos="1440"/>
        <w:tab w:val="right" w:leader="dot" w:pos="9360"/>
      </w:tabs>
      <w:spacing w:after="120"/>
      <w:jc w:val="left"/>
    </w:pPr>
  </w:style>
  <w:style w:type="table" w:customStyle="1" w:styleId="KAITABLE2010">
    <w:name w:val="KAI TABLE 2010"/>
    <w:basedOn w:val="TableNormal"/>
    <w:uiPriority w:val="99"/>
    <w:rsid w:val="0049473B"/>
    <w:tblPr/>
  </w:style>
  <w:style w:type="numbering" w:customStyle="1" w:styleId="Figures">
    <w:name w:val="Figures"/>
    <w:uiPriority w:val="99"/>
    <w:rsid w:val="0049473B"/>
    <w:pPr>
      <w:numPr>
        <w:numId w:val="5"/>
      </w:numPr>
    </w:pPr>
  </w:style>
  <w:style w:type="table" w:styleId="TableGrid">
    <w:name w:val="Table Grid"/>
    <w:basedOn w:val="TableNormal"/>
    <w:rsid w:val="004947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moProject">
    <w:name w:val="Memo Project"/>
    <w:basedOn w:val="Normal"/>
    <w:uiPriority w:val="2"/>
    <w:rsid w:val="0049473B"/>
    <w:pPr>
      <w:tabs>
        <w:tab w:val="right" w:pos="9360"/>
      </w:tabs>
      <w:spacing w:after="0" w:line="240" w:lineRule="auto"/>
      <w:jc w:val="left"/>
    </w:pPr>
  </w:style>
  <w:style w:type="paragraph" w:customStyle="1" w:styleId="ProjectName">
    <w:name w:val="ProjectName"/>
    <w:basedOn w:val="Normal"/>
    <w:uiPriority w:val="1"/>
    <w:rsid w:val="0049473B"/>
    <w:pPr>
      <w:spacing w:after="0"/>
    </w:pPr>
  </w:style>
  <w:style w:type="paragraph" w:customStyle="1" w:styleId="ProjectNum">
    <w:name w:val="ProjectNum"/>
    <w:basedOn w:val="title4"/>
    <w:qFormat/>
    <w:rsid w:val="0049473B"/>
  </w:style>
  <w:style w:type="paragraph" w:styleId="ListParagraph">
    <w:name w:val="List Paragraph"/>
    <w:basedOn w:val="Normal"/>
    <w:uiPriority w:val="34"/>
    <w:qFormat/>
    <w:rsid w:val="00CF0AFB"/>
    <w:pPr>
      <w:ind w:left="720"/>
      <w:contextualSpacing/>
    </w:pPr>
  </w:style>
  <w:style w:type="character" w:customStyle="1" w:styleId="FootnoteTextChar">
    <w:name w:val="Footnote Text Char"/>
    <w:basedOn w:val="DefaultParagraphFont"/>
    <w:link w:val="FootnoteText"/>
    <w:uiPriority w:val="99"/>
    <w:semiHidden/>
    <w:rsid w:val="00B176B3"/>
    <w:rPr>
      <w:rFonts w:asciiTheme="minorHAnsi" w:hAnsiTheme="minorHAnsi"/>
    </w:rPr>
  </w:style>
  <w:style w:type="character" w:customStyle="1" w:styleId="FigureStyleChar">
    <w:name w:val="Figure Style Char"/>
    <w:basedOn w:val="DefaultParagraphFont"/>
    <w:link w:val="FigureStyle"/>
    <w:locked/>
    <w:rsid w:val="00B176B3"/>
    <w:rPr>
      <w:rFonts w:ascii="Arial Narrow" w:hAnsi="Arial Narrow"/>
      <w:b/>
      <w:bCs/>
      <w:color w:val="002060"/>
      <w:sz w:val="24"/>
      <w:szCs w:val="18"/>
    </w:rPr>
  </w:style>
  <w:style w:type="paragraph" w:customStyle="1" w:styleId="FigureStyle">
    <w:name w:val="Figure Style"/>
    <w:basedOn w:val="Caption"/>
    <w:link w:val="FigureStyleChar"/>
    <w:qFormat/>
    <w:rsid w:val="00B176B3"/>
    <w:pPr>
      <w:keepNext w:val="0"/>
      <w:tabs>
        <w:tab w:val="clear" w:pos="864"/>
      </w:tabs>
      <w:spacing w:before="120" w:after="120" w:line="312" w:lineRule="auto"/>
      <w:ind w:left="0" w:firstLine="0"/>
      <w:jc w:val="center"/>
    </w:pPr>
    <w:rPr>
      <w:rFonts w:ascii="Arial Narrow" w:hAnsi="Arial Narrow"/>
      <w:color w:val="002060"/>
      <w:sz w:val="24"/>
    </w:rPr>
  </w:style>
  <w:style w:type="paragraph" w:styleId="Revision">
    <w:name w:val="Revision"/>
    <w:hidden/>
    <w:uiPriority w:val="99"/>
    <w:semiHidden/>
    <w:rsid w:val="00FB4A55"/>
    <w:rPr>
      <w:rFonts w:asciiTheme="minorHAnsi" w:hAnsiTheme="minorHAnsi"/>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30054">
      <w:bodyDiv w:val="1"/>
      <w:marLeft w:val="0"/>
      <w:marRight w:val="0"/>
      <w:marTop w:val="0"/>
      <w:marBottom w:val="0"/>
      <w:divBdr>
        <w:top w:val="none" w:sz="0" w:space="0" w:color="auto"/>
        <w:left w:val="none" w:sz="0" w:space="0" w:color="auto"/>
        <w:bottom w:val="none" w:sz="0" w:space="0" w:color="auto"/>
        <w:right w:val="none" w:sz="0" w:space="0" w:color="auto"/>
      </w:divBdr>
    </w:div>
    <w:div w:id="837580721">
      <w:bodyDiv w:val="1"/>
      <w:marLeft w:val="0"/>
      <w:marRight w:val="0"/>
      <w:marTop w:val="0"/>
      <w:marBottom w:val="0"/>
      <w:divBdr>
        <w:top w:val="none" w:sz="0" w:space="0" w:color="auto"/>
        <w:left w:val="none" w:sz="0" w:space="0" w:color="auto"/>
        <w:bottom w:val="none" w:sz="0" w:space="0" w:color="auto"/>
        <w:right w:val="none" w:sz="0" w:space="0" w:color="auto"/>
      </w:divBdr>
    </w:div>
    <w:div w:id="1021124073">
      <w:bodyDiv w:val="1"/>
      <w:marLeft w:val="0"/>
      <w:marRight w:val="0"/>
      <w:marTop w:val="0"/>
      <w:marBottom w:val="0"/>
      <w:divBdr>
        <w:top w:val="none" w:sz="0" w:space="0" w:color="auto"/>
        <w:left w:val="none" w:sz="0" w:space="0" w:color="auto"/>
        <w:bottom w:val="none" w:sz="0" w:space="0" w:color="auto"/>
        <w:right w:val="none" w:sz="0" w:space="0" w:color="auto"/>
      </w:divBdr>
    </w:div>
    <w:div w:id="1089501380">
      <w:bodyDiv w:val="1"/>
      <w:marLeft w:val="0"/>
      <w:marRight w:val="0"/>
      <w:marTop w:val="0"/>
      <w:marBottom w:val="0"/>
      <w:divBdr>
        <w:top w:val="none" w:sz="0" w:space="0" w:color="auto"/>
        <w:left w:val="none" w:sz="0" w:space="0" w:color="auto"/>
        <w:bottom w:val="none" w:sz="0" w:space="0" w:color="auto"/>
        <w:right w:val="none" w:sz="0" w:space="0" w:color="auto"/>
      </w:divBdr>
    </w:div>
    <w:div w:id="1183201424">
      <w:bodyDiv w:val="1"/>
      <w:marLeft w:val="0"/>
      <w:marRight w:val="0"/>
      <w:marTop w:val="0"/>
      <w:marBottom w:val="0"/>
      <w:divBdr>
        <w:top w:val="none" w:sz="0" w:space="0" w:color="auto"/>
        <w:left w:val="none" w:sz="0" w:space="0" w:color="auto"/>
        <w:bottom w:val="none" w:sz="0" w:space="0" w:color="auto"/>
        <w:right w:val="none" w:sz="0" w:space="0" w:color="auto"/>
      </w:divBdr>
    </w:div>
    <w:div w:id="1214150713">
      <w:bodyDiv w:val="1"/>
      <w:marLeft w:val="0"/>
      <w:marRight w:val="0"/>
      <w:marTop w:val="0"/>
      <w:marBottom w:val="0"/>
      <w:divBdr>
        <w:top w:val="none" w:sz="0" w:space="0" w:color="auto"/>
        <w:left w:val="none" w:sz="0" w:space="0" w:color="auto"/>
        <w:bottom w:val="none" w:sz="0" w:space="0" w:color="auto"/>
        <w:right w:val="none" w:sz="0" w:space="0" w:color="auto"/>
      </w:divBdr>
    </w:div>
    <w:div w:id="1709062053">
      <w:bodyDiv w:val="1"/>
      <w:marLeft w:val="0"/>
      <w:marRight w:val="0"/>
      <w:marTop w:val="0"/>
      <w:marBottom w:val="0"/>
      <w:divBdr>
        <w:top w:val="none" w:sz="0" w:space="0" w:color="auto"/>
        <w:left w:val="none" w:sz="0" w:space="0" w:color="auto"/>
        <w:bottom w:val="none" w:sz="0" w:space="0" w:color="auto"/>
        <w:right w:val="none" w:sz="0" w:space="0" w:color="auto"/>
      </w:divBdr>
    </w:div>
    <w:div w:id="1777092726">
      <w:bodyDiv w:val="1"/>
      <w:marLeft w:val="0"/>
      <w:marRight w:val="0"/>
      <w:marTop w:val="0"/>
      <w:marBottom w:val="0"/>
      <w:divBdr>
        <w:top w:val="none" w:sz="0" w:space="0" w:color="auto"/>
        <w:left w:val="none" w:sz="0" w:space="0" w:color="auto"/>
        <w:bottom w:val="none" w:sz="0" w:space="0" w:color="auto"/>
        <w:right w:val="none" w:sz="0" w:space="0" w:color="auto"/>
      </w:divBdr>
    </w:div>
    <w:div w:id="2020696955">
      <w:bodyDiv w:val="1"/>
      <w:marLeft w:val="0"/>
      <w:marRight w:val="0"/>
      <w:marTop w:val="0"/>
      <w:marBottom w:val="0"/>
      <w:divBdr>
        <w:top w:val="none" w:sz="0" w:space="0" w:color="auto"/>
        <w:left w:val="none" w:sz="0" w:space="0" w:color="auto"/>
        <w:bottom w:val="none" w:sz="0" w:space="0" w:color="auto"/>
        <w:right w:val="none" w:sz="0" w:space="0" w:color="auto"/>
      </w:divBdr>
      <w:divsChild>
        <w:div w:id="652760637">
          <w:marLeft w:val="0"/>
          <w:marRight w:val="0"/>
          <w:marTop w:val="0"/>
          <w:marBottom w:val="0"/>
          <w:divBdr>
            <w:top w:val="none" w:sz="0" w:space="0" w:color="auto"/>
            <w:left w:val="none" w:sz="0" w:space="0" w:color="auto"/>
            <w:bottom w:val="none" w:sz="0" w:space="0" w:color="auto"/>
            <w:right w:val="none" w:sz="0" w:space="0" w:color="auto"/>
          </w:divBdr>
          <w:divsChild>
            <w:div w:id="854924307">
              <w:marLeft w:val="0"/>
              <w:marRight w:val="0"/>
              <w:marTop w:val="0"/>
              <w:marBottom w:val="0"/>
              <w:divBdr>
                <w:top w:val="none" w:sz="0" w:space="0" w:color="auto"/>
                <w:left w:val="none" w:sz="0" w:space="0" w:color="auto"/>
                <w:bottom w:val="none" w:sz="0" w:space="0" w:color="auto"/>
                <w:right w:val="none" w:sz="0" w:space="0" w:color="auto"/>
              </w:divBdr>
              <w:divsChild>
                <w:div w:id="1257247249">
                  <w:marLeft w:val="0"/>
                  <w:marRight w:val="0"/>
                  <w:marTop w:val="0"/>
                  <w:marBottom w:val="0"/>
                  <w:divBdr>
                    <w:top w:val="none" w:sz="0" w:space="0" w:color="auto"/>
                    <w:left w:val="none" w:sz="0" w:space="0" w:color="auto"/>
                    <w:bottom w:val="none" w:sz="0" w:space="0" w:color="auto"/>
                    <w:right w:val="none" w:sz="0" w:space="0" w:color="auto"/>
                  </w:divBdr>
                  <w:divsChild>
                    <w:div w:id="825586394">
                      <w:marLeft w:val="0"/>
                      <w:marRight w:val="0"/>
                      <w:marTop w:val="0"/>
                      <w:marBottom w:val="0"/>
                      <w:divBdr>
                        <w:top w:val="none" w:sz="0" w:space="0" w:color="auto"/>
                        <w:left w:val="none" w:sz="0" w:space="0" w:color="auto"/>
                        <w:bottom w:val="none" w:sz="0" w:space="0" w:color="auto"/>
                        <w:right w:val="none" w:sz="0" w:space="0" w:color="auto"/>
                      </w:divBdr>
                      <w:divsChild>
                        <w:div w:id="1842625451">
                          <w:marLeft w:val="4950"/>
                          <w:marRight w:val="0"/>
                          <w:marTop w:val="0"/>
                          <w:marBottom w:val="0"/>
                          <w:divBdr>
                            <w:top w:val="none" w:sz="0" w:space="0" w:color="auto"/>
                            <w:left w:val="none" w:sz="0" w:space="0" w:color="auto"/>
                            <w:bottom w:val="none" w:sz="0" w:space="0" w:color="auto"/>
                            <w:right w:val="none" w:sz="0" w:space="0" w:color="auto"/>
                          </w:divBdr>
                          <w:divsChild>
                            <w:div w:id="17404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0.emf"/><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e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emf"/><Relationship Id="rId32" Type="http://schemas.openxmlformats.org/officeDocument/2006/relationships/footer" Target="footer6.xml"/><Relationship Id="rId37" Type="http://schemas.openxmlformats.org/officeDocument/2006/relationships/fontTable" Target="fontTable.xml"/><Relationship Id="rId40"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footer" Target="footer9.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footer" Target="footer5.xml"/><Relationship Id="rId35" Type="http://schemas.openxmlformats.org/officeDocument/2006/relationships/footer" Target="foot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LATE\Wordtemp\ORL-FDOT\ORL-FDOT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3CEBE-0FB2-4295-8954-67DC73A21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ORL-FDOT_REPORT.dotx</Template>
  <TotalTime>808</TotalTime>
  <Pages>24</Pages>
  <Words>2980</Words>
  <Characters>16987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Transportation Impact Analysis</vt:lpstr>
    </vt:vector>
  </TitlesOfParts>
  <Company>Dell Computer Corporation</Company>
  <LinksUpToDate>false</LinksUpToDate>
  <CharactersWithSpaces>19928</CharactersWithSpaces>
  <SharedDoc>false</SharedDoc>
  <HLinks>
    <vt:vector size="252" baseType="variant">
      <vt:variant>
        <vt:i4>1703999</vt:i4>
      </vt:variant>
      <vt:variant>
        <vt:i4>224</vt:i4>
      </vt:variant>
      <vt:variant>
        <vt:i4>0</vt:i4>
      </vt:variant>
      <vt:variant>
        <vt:i4>5</vt:i4>
      </vt:variant>
      <vt:variant>
        <vt:lpwstr/>
      </vt:variant>
      <vt:variant>
        <vt:lpwstr>_Toc202278875</vt:lpwstr>
      </vt:variant>
      <vt:variant>
        <vt:i4>1703999</vt:i4>
      </vt:variant>
      <vt:variant>
        <vt:i4>221</vt:i4>
      </vt:variant>
      <vt:variant>
        <vt:i4>0</vt:i4>
      </vt:variant>
      <vt:variant>
        <vt:i4>5</vt:i4>
      </vt:variant>
      <vt:variant>
        <vt:lpwstr/>
      </vt:variant>
      <vt:variant>
        <vt:lpwstr>_Toc202278874</vt:lpwstr>
      </vt:variant>
      <vt:variant>
        <vt:i4>1703999</vt:i4>
      </vt:variant>
      <vt:variant>
        <vt:i4>218</vt:i4>
      </vt:variant>
      <vt:variant>
        <vt:i4>0</vt:i4>
      </vt:variant>
      <vt:variant>
        <vt:i4>5</vt:i4>
      </vt:variant>
      <vt:variant>
        <vt:lpwstr/>
      </vt:variant>
      <vt:variant>
        <vt:lpwstr>_Toc202278873</vt:lpwstr>
      </vt:variant>
      <vt:variant>
        <vt:i4>1703999</vt:i4>
      </vt:variant>
      <vt:variant>
        <vt:i4>215</vt:i4>
      </vt:variant>
      <vt:variant>
        <vt:i4>0</vt:i4>
      </vt:variant>
      <vt:variant>
        <vt:i4>5</vt:i4>
      </vt:variant>
      <vt:variant>
        <vt:lpwstr/>
      </vt:variant>
      <vt:variant>
        <vt:lpwstr>_Toc202278872</vt:lpwstr>
      </vt:variant>
      <vt:variant>
        <vt:i4>1703999</vt:i4>
      </vt:variant>
      <vt:variant>
        <vt:i4>212</vt:i4>
      </vt:variant>
      <vt:variant>
        <vt:i4>0</vt:i4>
      </vt:variant>
      <vt:variant>
        <vt:i4>5</vt:i4>
      </vt:variant>
      <vt:variant>
        <vt:lpwstr/>
      </vt:variant>
      <vt:variant>
        <vt:lpwstr>_Toc202278871</vt:lpwstr>
      </vt:variant>
      <vt:variant>
        <vt:i4>1703999</vt:i4>
      </vt:variant>
      <vt:variant>
        <vt:i4>209</vt:i4>
      </vt:variant>
      <vt:variant>
        <vt:i4>0</vt:i4>
      </vt:variant>
      <vt:variant>
        <vt:i4>5</vt:i4>
      </vt:variant>
      <vt:variant>
        <vt:lpwstr/>
      </vt:variant>
      <vt:variant>
        <vt:lpwstr>_Toc202278870</vt:lpwstr>
      </vt:variant>
      <vt:variant>
        <vt:i4>1769535</vt:i4>
      </vt:variant>
      <vt:variant>
        <vt:i4>206</vt:i4>
      </vt:variant>
      <vt:variant>
        <vt:i4>0</vt:i4>
      </vt:variant>
      <vt:variant>
        <vt:i4>5</vt:i4>
      </vt:variant>
      <vt:variant>
        <vt:lpwstr/>
      </vt:variant>
      <vt:variant>
        <vt:lpwstr>_Toc202278869</vt:lpwstr>
      </vt:variant>
      <vt:variant>
        <vt:i4>1769535</vt:i4>
      </vt:variant>
      <vt:variant>
        <vt:i4>203</vt:i4>
      </vt:variant>
      <vt:variant>
        <vt:i4>0</vt:i4>
      </vt:variant>
      <vt:variant>
        <vt:i4>5</vt:i4>
      </vt:variant>
      <vt:variant>
        <vt:lpwstr/>
      </vt:variant>
      <vt:variant>
        <vt:lpwstr>_Toc202278868</vt:lpwstr>
      </vt:variant>
      <vt:variant>
        <vt:i4>1769535</vt:i4>
      </vt:variant>
      <vt:variant>
        <vt:i4>200</vt:i4>
      </vt:variant>
      <vt:variant>
        <vt:i4>0</vt:i4>
      </vt:variant>
      <vt:variant>
        <vt:i4>5</vt:i4>
      </vt:variant>
      <vt:variant>
        <vt:lpwstr/>
      </vt:variant>
      <vt:variant>
        <vt:lpwstr>_Toc202278867</vt:lpwstr>
      </vt:variant>
      <vt:variant>
        <vt:i4>1769535</vt:i4>
      </vt:variant>
      <vt:variant>
        <vt:i4>197</vt:i4>
      </vt:variant>
      <vt:variant>
        <vt:i4>0</vt:i4>
      </vt:variant>
      <vt:variant>
        <vt:i4>5</vt:i4>
      </vt:variant>
      <vt:variant>
        <vt:lpwstr/>
      </vt:variant>
      <vt:variant>
        <vt:lpwstr>_Toc202278866</vt:lpwstr>
      </vt:variant>
      <vt:variant>
        <vt:i4>1769535</vt:i4>
      </vt:variant>
      <vt:variant>
        <vt:i4>194</vt:i4>
      </vt:variant>
      <vt:variant>
        <vt:i4>0</vt:i4>
      </vt:variant>
      <vt:variant>
        <vt:i4>5</vt:i4>
      </vt:variant>
      <vt:variant>
        <vt:lpwstr/>
      </vt:variant>
      <vt:variant>
        <vt:lpwstr>_Toc202278865</vt:lpwstr>
      </vt:variant>
      <vt:variant>
        <vt:i4>1769535</vt:i4>
      </vt:variant>
      <vt:variant>
        <vt:i4>191</vt:i4>
      </vt:variant>
      <vt:variant>
        <vt:i4>0</vt:i4>
      </vt:variant>
      <vt:variant>
        <vt:i4>5</vt:i4>
      </vt:variant>
      <vt:variant>
        <vt:lpwstr/>
      </vt:variant>
      <vt:variant>
        <vt:lpwstr>_Toc202278864</vt:lpwstr>
      </vt:variant>
      <vt:variant>
        <vt:i4>2031668</vt:i4>
      </vt:variant>
      <vt:variant>
        <vt:i4>182</vt:i4>
      </vt:variant>
      <vt:variant>
        <vt:i4>0</vt:i4>
      </vt:variant>
      <vt:variant>
        <vt:i4>5</vt:i4>
      </vt:variant>
      <vt:variant>
        <vt:lpwstr/>
      </vt:variant>
      <vt:variant>
        <vt:lpwstr>_Toc202278324</vt:lpwstr>
      </vt:variant>
      <vt:variant>
        <vt:i4>2031668</vt:i4>
      </vt:variant>
      <vt:variant>
        <vt:i4>176</vt:i4>
      </vt:variant>
      <vt:variant>
        <vt:i4>0</vt:i4>
      </vt:variant>
      <vt:variant>
        <vt:i4>5</vt:i4>
      </vt:variant>
      <vt:variant>
        <vt:lpwstr/>
      </vt:variant>
      <vt:variant>
        <vt:lpwstr>_Toc202278323</vt:lpwstr>
      </vt:variant>
      <vt:variant>
        <vt:i4>2031668</vt:i4>
      </vt:variant>
      <vt:variant>
        <vt:i4>170</vt:i4>
      </vt:variant>
      <vt:variant>
        <vt:i4>0</vt:i4>
      </vt:variant>
      <vt:variant>
        <vt:i4>5</vt:i4>
      </vt:variant>
      <vt:variant>
        <vt:lpwstr/>
      </vt:variant>
      <vt:variant>
        <vt:lpwstr>_Toc202278322</vt:lpwstr>
      </vt:variant>
      <vt:variant>
        <vt:i4>2031668</vt:i4>
      </vt:variant>
      <vt:variant>
        <vt:i4>164</vt:i4>
      </vt:variant>
      <vt:variant>
        <vt:i4>0</vt:i4>
      </vt:variant>
      <vt:variant>
        <vt:i4>5</vt:i4>
      </vt:variant>
      <vt:variant>
        <vt:lpwstr/>
      </vt:variant>
      <vt:variant>
        <vt:lpwstr>_Toc202278321</vt:lpwstr>
      </vt:variant>
      <vt:variant>
        <vt:i4>2031668</vt:i4>
      </vt:variant>
      <vt:variant>
        <vt:i4>158</vt:i4>
      </vt:variant>
      <vt:variant>
        <vt:i4>0</vt:i4>
      </vt:variant>
      <vt:variant>
        <vt:i4>5</vt:i4>
      </vt:variant>
      <vt:variant>
        <vt:lpwstr/>
      </vt:variant>
      <vt:variant>
        <vt:lpwstr>_Toc202278320</vt:lpwstr>
      </vt:variant>
      <vt:variant>
        <vt:i4>1835060</vt:i4>
      </vt:variant>
      <vt:variant>
        <vt:i4>152</vt:i4>
      </vt:variant>
      <vt:variant>
        <vt:i4>0</vt:i4>
      </vt:variant>
      <vt:variant>
        <vt:i4>5</vt:i4>
      </vt:variant>
      <vt:variant>
        <vt:lpwstr/>
      </vt:variant>
      <vt:variant>
        <vt:lpwstr>_Toc202278319</vt:lpwstr>
      </vt:variant>
      <vt:variant>
        <vt:i4>1835060</vt:i4>
      </vt:variant>
      <vt:variant>
        <vt:i4>146</vt:i4>
      </vt:variant>
      <vt:variant>
        <vt:i4>0</vt:i4>
      </vt:variant>
      <vt:variant>
        <vt:i4>5</vt:i4>
      </vt:variant>
      <vt:variant>
        <vt:lpwstr/>
      </vt:variant>
      <vt:variant>
        <vt:lpwstr>_Toc202278318</vt:lpwstr>
      </vt:variant>
      <vt:variant>
        <vt:i4>1835060</vt:i4>
      </vt:variant>
      <vt:variant>
        <vt:i4>140</vt:i4>
      </vt:variant>
      <vt:variant>
        <vt:i4>0</vt:i4>
      </vt:variant>
      <vt:variant>
        <vt:i4>5</vt:i4>
      </vt:variant>
      <vt:variant>
        <vt:lpwstr/>
      </vt:variant>
      <vt:variant>
        <vt:lpwstr>_Toc202278317</vt:lpwstr>
      </vt:variant>
      <vt:variant>
        <vt:i4>1703998</vt:i4>
      </vt:variant>
      <vt:variant>
        <vt:i4>131</vt:i4>
      </vt:variant>
      <vt:variant>
        <vt:i4>0</vt:i4>
      </vt:variant>
      <vt:variant>
        <vt:i4>5</vt:i4>
      </vt:variant>
      <vt:variant>
        <vt:lpwstr/>
      </vt:variant>
      <vt:variant>
        <vt:lpwstr>_Toc202277989</vt:lpwstr>
      </vt:variant>
      <vt:variant>
        <vt:i4>1703998</vt:i4>
      </vt:variant>
      <vt:variant>
        <vt:i4>125</vt:i4>
      </vt:variant>
      <vt:variant>
        <vt:i4>0</vt:i4>
      </vt:variant>
      <vt:variant>
        <vt:i4>5</vt:i4>
      </vt:variant>
      <vt:variant>
        <vt:lpwstr/>
      </vt:variant>
      <vt:variant>
        <vt:lpwstr>_Toc202277988</vt:lpwstr>
      </vt:variant>
      <vt:variant>
        <vt:i4>1703998</vt:i4>
      </vt:variant>
      <vt:variant>
        <vt:i4>119</vt:i4>
      </vt:variant>
      <vt:variant>
        <vt:i4>0</vt:i4>
      </vt:variant>
      <vt:variant>
        <vt:i4>5</vt:i4>
      </vt:variant>
      <vt:variant>
        <vt:lpwstr/>
      </vt:variant>
      <vt:variant>
        <vt:lpwstr>_Toc202277987</vt:lpwstr>
      </vt:variant>
      <vt:variant>
        <vt:i4>1703998</vt:i4>
      </vt:variant>
      <vt:variant>
        <vt:i4>113</vt:i4>
      </vt:variant>
      <vt:variant>
        <vt:i4>0</vt:i4>
      </vt:variant>
      <vt:variant>
        <vt:i4>5</vt:i4>
      </vt:variant>
      <vt:variant>
        <vt:lpwstr/>
      </vt:variant>
      <vt:variant>
        <vt:lpwstr>_Toc202277986</vt:lpwstr>
      </vt:variant>
      <vt:variant>
        <vt:i4>1703998</vt:i4>
      </vt:variant>
      <vt:variant>
        <vt:i4>107</vt:i4>
      </vt:variant>
      <vt:variant>
        <vt:i4>0</vt:i4>
      </vt:variant>
      <vt:variant>
        <vt:i4>5</vt:i4>
      </vt:variant>
      <vt:variant>
        <vt:lpwstr/>
      </vt:variant>
      <vt:variant>
        <vt:lpwstr>_Toc202277985</vt:lpwstr>
      </vt:variant>
      <vt:variant>
        <vt:i4>1703998</vt:i4>
      </vt:variant>
      <vt:variant>
        <vt:i4>101</vt:i4>
      </vt:variant>
      <vt:variant>
        <vt:i4>0</vt:i4>
      </vt:variant>
      <vt:variant>
        <vt:i4>5</vt:i4>
      </vt:variant>
      <vt:variant>
        <vt:lpwstr/>
      </vt:variant>
      <vt:variant>
        <vt:lpwstr>_Toc202277984</vt:lpwstr>
      </vt:variant>
      <vt:variant>
        <vt:i4>1703998</vt:i4>
      </vt:variant>
      <vt:variant>
        <vt:i4>95</vt:i4>
      </vt:variant>
      <vt:variant>
        <vt:i4>0</vt:i4>
      </vt:variant>
      <vt:variant>
        <vt:i4>5</vt:i4>
      </vt:variant>
      <vt:variant>
        <vt:lpwstr/>
      </vt:variant>
      <vt:variant>
        <vt:lpwstr>_Toc202277983</vt:lpwstr>
      </vt:variant>
      <vt:variant>
        <vt:i4>1703998</vt:i4>
      </vt:variant>
      <vt:variant>
        <vt:i4>89</vt:i4>
      </vt:variant>
      <vt:variant>
        <vt:i4>0</vt:i4>
      </vt:variant>
      <vt:variant>
        <vt:i4>5</vt:i4>
      </vt:variant>
      <vt:variant>
        <vt:lpwstr/>
      </vt:variant>
      <vt:variant>
        <vt:lpwstr>_Toc202277982</vt:lpwstr>
      </vt:variant>
      <vt:variant>
        <vt:i4>1703998</vt:i4>
      </vt:variant>
      <vt:variant>
        <vt:i4>83</vt:i4>
      </vt:variant>
      <vt:variant>
        <vt:i4>0</vt:i4>
      </vt:variant>
      <vt:variant>
        <vt:i4>5</vt:i4>
      </vt:variant>
      <vt:variant>
        <vt:lpwstr/>
      </vt:variant>
      <vt:variant>
        <vt:lpwstr>_Toc202277981</vt:lpwstr>
      </vt:variant>
      <vt:variant>
        <vt:i4>1703998</vt:i4>
      </vt:variant>
      <vt:variant>
        <vt:i4>77</vt:i4>
      </vt:variant>
      <vt:variant>
        <vt:i4>0</vt:i4>
      </vt:variant>
      <vt:variant>
        <vt:i4>5</vt:i4>
      </vt:variant>
      <vt:variant>
        <vt:lpwstr/>
      </vt:variant>
      <vt:variant>
        <vt:lpwstr>_Toc202277980</vt:lpwstr>
      </vt:variant>
      <vt:variant>
        <vt:i4>1376318</vt:i4>
      </vt:variant>
      <vt:variant>
        <vt:i4>71</vt:i4>
      </vt:variant>
      <vt:variant>
        <vt:i4>0</vt:i4>
      </vt:variant>
      <vt:variant>
        <vt:i4>5</vt:i4>
      </vt:variant>
      <vt:variant>
        <vt:lpwstr/>
      </vt:variant>
      <vt:variant>
        <vt:lpwstr>_Toc202277979</vt:lpwstr>
      </vt:variant>
      <vt:variant>
        <vt:i4>1376318</vt:i4>
      </vt:variant>
      <vt:variant>
        <vt:i4>65</vt:i4>
      </vt:variant>
      <vt:variant>
        <vt:i4>0</vt:i4>
      </vt:variant>
      <vt:variant>
        <vt:i4>5</vt:i4>
      </vt:variant>
      <vt:variant>
        <vt:lpwstr/>
      </vt:variant>
      <vt:variant>
        <vt:lpwstr>_Toc202277978</vt:lpwstr>
      </vt:variant>
      <vt:variant>
        <vt:i4>1376318</vt:i4>
      </vt:variant>
      <vt:variant>
        <vt:i4>59</vt:i4>
      </vt:variant>
      <vt:variant>
        <vt:i4>0</vt:i4>
      </vt:variant>
      <vt:variant>
        <vt:i4>5</vt:i4>
      </vt:variant>
      <vt:variant>
        <vt:lpwstr/>
      </vt:variant>
      <vt:variant>
        <vt:lpwstr>_Toc202277977</vt:lpwstr>
      </vt:variant>
      <vt:variant>
        <vt:i4>1376318</vt:i4>
      </vt:variant>
      <vt:variant>
        <vt:i4>53</vt:i4>
      </vt:variant>
      <vt:variant>
        <vt:i4>0</vt:i4>
      </vt:variant>
      <vt:variant>
        <vt:i4>5</vt:i4>
      </vt:variant>
      <vt:variant>
        <vt:lpwstr/>
      </vt:variant>
      <vt:variant>
        <vt:lpwstr>_Toc202277976</vt:lpwstr>
      </vt:variant>
      <vt:variant>
        <vt:i4>1114162</vt:i4>
      </vt:variant>
      <vt:variant>
        <vt:i4>44</vt:i4>
      </vt:variant>
      <vt:variant>
        <vt:i4>0</vt:i4>
      </vt:variant>
      <vt:variant>
        <vt:i4>5</vt:i4>
      </vt:variant>
      <vt:variant>
        <vt:lpwstr/>
      </vt:variant>
      <vt:variant>
        <vt:lpwstr>_Toc167760272</vt:lpwstr>
      </vt:variant>
      <vt:variant>
        <vt:i4>1114162</vt:i4>
      </vt:variant>
      <vt:variant>
        <vt:i4>38</vt:i4>
      </vt:variant>
      <vt:variant>
        <vt:i4>0</vt:i4>
      </vt:variant>
      <vt:variant>
        <vt:i4>5</vt:i4>
      </vt:variant>
      <vt:variant>
        <vt:lpwstr/>
      </vt:variant>
      <vt:variant>
        <vt:lpwstr>_Toc167760271</vt:lpwstr>
      </vt:variant>
      <vt:variant>
        <vt:i4>1114162</vt:i4>
      </vt:variant>
      <vt:variant>
        <vt:i4>32</vt:i4>
      </vt:variant>
      <vt:variant>
        <vt:i4>0</vt:i4>
      </vt:variant>
      <vt:variant>
        <vt:i4>5</vt:i4>
      </vt:variant>
      <vt:variant>
        <vt:lpwstr/>
      </vt:variant>
      <vt:variant>
        <vt:lpwstr>_Toc167760270</vt:lpwstr>
      </vt:variant>
      <vt:variant>
        <vt:i4>1048626</vt:i4>
      </vt:variant>
      <vt:variant>
        <vt:i4>26</vt:i4>
      </vt:variant>
      <vt:variant>
        <vt:i4>0</vt:i4>
      </vt:variant>
      <vt:variant>
        <vt:i4>5</vt:i4>
      </vt:variant>
      <vt:variant>
        <vt:lpwstr/>
      </vt:variant>
      <vt:variant>
        <vt:lpwstr>_Toc167760269</vt:lpwstr>
      </vt:variant>
      <vt:variant>
        <vt:i4>1048626</vt:i4>
      </vt:variant>
      <vt:variant>
        <vt:i4>20</vt:i4>
      </vt:variant>
      <vt:variant>
        <vt:i4>0</vt:i4>
      </vt:variant>
      <vt:variant>
        <vt:i4>5</vt:i4>
      </vt:variant>
      <vt:variant>
        <vt:lpwstr/>
      </vt:variant>
      <vt:variant>
        <vt:lpwstr>_Toc167760268</vt:lpwstr>
      </vt:variant>
      <vt:variant>
        <vt:i4>1048626</vt:i4>
      </vt:variant>
      <vt:variant>
        <vt:i4>14</vt:i4>
      </vt:variant>
      <vt:variant>
        <vt:i4>0</vt:i4>
      </vt:variant>
      <vt:variant>
        <vt:i4>5</vt:i4>
      </vt:variant>
      <vt:variant>
        <vt:lpwstr/>
      </vt:variant>
      <vt:variant>
        <vt:lpwstr>_Toc167760267</vt:lpwstr>
      </vt:variant>
      <vt:variant>
        <vt:i4>1048626</vt:i4>
      </vt:variant>
      <vt:variant>
        <vt:i4>8</vt:i4>
      </vt:variant>
      <vt:variant>
        <vt:i4>0</vt:i4>
      </vt:variant>
      <vt:variant>
        <vt:i4>5</vt:i4>
      </vt:variant>
      <vt:variant>
        <vt:lpwstr/>
      </vt:variant>
      <vt:variant>
        <vt:lpwstr>_Toc167760266</vt:lpwstr>
      </vt:variant>
      <vt:variant>
        <vt:i4>1048626</vt:i4>
      </vt:variant>
      <vt:variant>
        <vt:i4>2</vt:i4>
      </vt:variant>
      <vt:variant>
        <vt:i4>0</vt:i4>
      </vt:variant>
      <vt:variant>
        <vt:i4>5</vt:i4>
      </vt:variant>
      <vt:variant>
        <vt:lpwstr/>
      </vt:variant>
      <vt:variant>
        <vt:lpwstr>_Toc167760265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Transportation Impact Analysis</dc:title>
  <dc:creator>Li Jin</dc:creator>
  <cp:keywords>KAI Report Template 2011</cp:keywords>
  <cp:lastModifiedBy>Li Jin</cp:lastModifiedBy>
  <cp:revision>79</cp:revision>
  <cp:lastPrinted>2016-06-08T19:30:00Z</cp:lastPrinted>
  <dcterms:created xsi:type="dcterms:W3CDTF">2016-05-27T12:43:00Z</dcterms:created>
  <dcterms:modified xsi:type="dcterms:W3CDTF">2016-06-09T15:25:00Z</dcterms:modified>
</cp:coreProperties>
</file>